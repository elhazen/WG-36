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BF7029" w14:textId="31D2C53B" w:rsidR="00567910" w:rsidRDefault="00567910">
      <w:pPr>
        <w:rPr>
          <w:sz w:val="28"/>
          <w:szCs w:val="28"/>
        </w:rPr>
      </w:pPr>
      <w:r>
        <w:rPr>
          <w:b/>
          <w:sz w:val="28"/>
          <w:szCs w:val="28"/>
        </w:rPr>
        <w:t>Text for report</w:t>
      </w:r>
    </w:p>
    <w:p w14:paraId="7DE526C5" w14:textId="77777777" w:rsidR="00567910" w:rsidRDefault="00567910">
      <w:pPr>
        <w:rPr>
          <w:sz w:val="28"/>
          <w:szCs w:val="28"/>
        </w:rPr>
      </w:pPr>
    </w:p>
    <w:p w14:paraId="5498F516" w14:textId="4ABEA16E" w:rsidR="008F57C3" w:rsidRDefault="00567910">
      <w:r>
        <w:t xml:space="preserve">At the September 2017 Council meeting, </w:t>
      </w:r>
      <w:r w:rsidRPr="00567910">
        <w:t xml:space="preserve">Dr. </w:t>
      </w:r>
      <w:proofErr w:type="spellStart"/>
      <w:r w:rsidRPr="00567910">
        <w:t>Jameal</w:t>
      </w:r>
      <w:proofErr w:type="spellEnd"/>
      <w:r w:rsidRPr="00567910">
        <w:t xml:space="preserve"> </w:t>
      </w:r>
      <w:proofErr w:type="spellStart"/>
      <w:r w:rsidRPr="00567910">
        <w:t>Samhouri</w:t>
      </w:r>
      <w:proofErr w:type="spellEnd"/>
      <w:r w:rsidRPr="00567910">
        <w:t xml:space="preserve"> (NWFSC) briefed the SSCES on a framework for setting reference levels for the indicators reported in the CCIEA report to the Council. The framework, which has been published in the journal Ecosphere (</w:t>
      </w:r>
      <w:proofErr w:type="spellStart"/>
      <w:r w:rsidRPr="00567910">
        <w:t>Samhouri</w:t>
      </w:r>
      <w:proofErr w:type="spellEnd"/>
      <w:r w:rsidRPr="00567910">
        <w:t xml:space="preserve"> et al., 2017), aims to find which pressure variables (environmental or anthropogenic) are related to a set of selected state variables (generally indices of ecological integrity) and to assess whether the relationships between the pressure and state variables are non-linear, i.e. there is a </w:t>
      </w:r>
      <w:ins w:id="0" w:author="Kelly Andrews" w:date="2018-01-18T16:13:00Z">
        <w:r w:rsidR="008E39CA">
          <w:t xml:space="preserve">significant </w:t>
        </w:r>
      </w:ins>
      <w:r w:rsidRPr="00567910">
        <w:t>change in the relationship at some threshold value for the pressure variable.</w:t>
      </w:r>
      <w:r w:rsidR="008F57C3">
        <w:t xml:space="preserve"> </w:t>
      </w:r>
      <w:r w:rsidRPr="00567910">
        <w:t xml:space="preserve">The SSCES considered </w:t>
      </w:r>
      <w:del w:id="1" w:author="Kelly Andrews" w:date="2018-01-18T16:16:00Z">
        <w:r w:rsidRPr="00567910" w:rsidDel="005B3EE3">
          <w:delText xml:space="preserve">appropriate </w:delText>
        </w:r>
      </w:del>
      <w:r w:rsidRPr="00567910">
        <w:t xml:space="preserve">the General Additive Model (GAM) approach for </w:t>
      </w:r>
      <w:del w:id="2" w:author="Kelly Andrews" w:date="2018-01-19T10:09:00Z">
        <w:r w:rsidRPr="00567910" w:rsidDel="00A55F1E">
          <w:delText xml:space="preserve">fitting </w:delText>
        </w:r>
      </w:del>
      <w:ins w:id="3" w:author="Kelly Andrews" w:date="2018-01-19T10:09:00Z">
        <w:r w:rsidR="00A55F1E">
          <w:t>defining</w:t>
        </w:r>
        <w:r w:rsidR="00A55F1E" w:rsidRPr="00567910">
          <w:t xml:space="preserve"> </w:t>
        </w:r>
      </w:ins>
      <w:r w:rsidRPr="00567910">
        <w:t>non-linear relationships between pressure and state variables</w:t>
      </w:r>
      <w:ins w:id="4" w:author="Kelly Andrews" w:date="2018-01-18T16:16:00Z">
        <w:r w:rsidR="005B3EE3">
          <w:t xml:space="preserve"> appropriate</w:t>
        </w:r>
      </w:ins>
      <w:r w:rsidRPr="00567910">
        <w:t xml:space="preserve">, </w:t>
      </w:r>
      <w:del w:id="5" w:author="Kelly Andrews" w:date="2018-01-18T16:16:00Z">
        <w:r w:rsidRPr="00567910" w:rsidDel="005B3EE3">
          <w:delText xml:space="preserve">and </w:delText>
        </w:r>
      </w:del>
      <w:ins w:id="6" w:author="Kelly Andrews" w:date="2018-01-18T16:16:00Z">
        <w:r w:rsidR="005B3EE3">
          <w:t>as well as</w:t>
        </w:r>
        <w:r w:rsidR="005B3EE3" w:rsidRPr="00567910">
          <w:t xml:space="preserve"> </w:t>
        </w:r>
      </w:ins>
      <w:r w:rsidRPr="00567910">
        <w:t xml:space="preserve">the method </w:t>
      </w:r>
      <w:ins w:id="7" w:author="Kelly Andrews" w:date="2018-01-19T09:40:00Z">
        <w:r w:rsidR="00105145">
          <w:t>we used to</w:t>
        </w:r>
      </w:ins>
      <w:del w:id="8" w:author="Kelly Andrews" w:date="2018-01-19T09:40:00Z">
        <w:r w:rsidRPr="00567910" w:rsidDel="00105145">
          <w:delText>for</w:delText>
        </w:r>
      </w:del>
      <w:r w:rsidRPr="00567910">
        <w:t xml:space="preserve"> identify</w:t>
      </w:r>
      <w:del w:id="9" w:author="Kelly Andrews" w:date="2018-01-19T09:40:00Z">
        <w:r w:rsidRPr="00567910" w:rsidDel="00105145">
          <w:delText>ing</w:delText>
        </w:r>
      </w:del>
      <w:r w:rsidRPr="00567910">
        <w:t xml:space="preserve"> threshold values and their uncertainty.</w:t>
      </w:r>
      <w:r w:rsidR="008F57C3">
        <w:t xml:space="preserve"> </w:t>
      </w:r>
    </w:p>
    <w:p w14:paraId="78455946" w14:textId="77777777" w:rsidR="008F57C3" w:rsidRDefault="008F57C3"/>
    <w:p w14:paraId="7F85B807" w14:textId="02AA869D" w:rsidR="00567910" w:rsidRDefault="008F57C3">
      <w:r>
        <w:t xml:space="preserve">We identified </w:t>
      </w:r>
      <w:r w:rsidR="00791C6F">
        <w:t>three</w:t>
      </w:r>
      <w:r>
        <w:t xml:space="preserve"> thresholds with </w:t>
      </w:r>
      <w:r w:rsidRPr="008F57C3">
        <w:t xml:space="preserve">well-established hypotheses for the relationship between the pressure variables and state variables </w:t>
      </w:r>
      <w:r>
        <w:t>in the September presentation. These included threshold responses of California sea lion pup production to the PDO and NOI, as well as the summer anomaly of the Northern copepod index in relation to the winter mode of the NPGO. This initial threshold identification analysis relied on data from 1996-2014. Based on the presentation, t</w:t>
      </w:r>
      <w:r w:rsidR="00CD732D" w:rsidRPr="00CD732D">
        <w:t xml:space="preserve">he </w:t>
      </w:r>
      <w:r w:rsidR="00CD732D">
        <w:t xml:space="preserve">SSCES recommended that the </w:t>
      </w:r>
      <w:r w:rsidR="00CD732D" w:rsidRPr="00CD732D">
        <w:t xml:space="preserve">ecosystem report for the March </w:t>
      </w:r>
      <w:r w:rsidR="00CD732D">
        <w:t xml:space="preserve">2018 </w:t>
      </w:r>
      <w:r w:rsidR="00CD732D" w:rsidRPr="00CD732D">
        <w:t>Council meeting include a small set of results for pressure variables where a threshold is indicated–with the basis for the threshold included in background material.</w:t>
      </w:r>
    </w:p>
    <w:p w14:paraId="4426E89D" w14:textId="77777777" w:rsidR="009260B0" w:rsidRDefault="009260B0"/>
    <w:p w14:paraId="23B6A402" w14:textId="30F9DD61" w:rsidR="009260B0" w:rsidRDefault="009260B0">
      <w:r>
        <w:t xml:space="preserve">Based on this feedback, we re-ran the </w:t>
      </w:r>
      <w:r w:rsidR="008F57C3">
        <w:t>analysis presented in September using data updated through 2016</w:t>
      </w:r>
      <w:r w:rsidR="00791C6F">
        <w:t xml:space="preserve">, focusing on pressure-state variable combinations with </w:t>
      </w:r>
      <w:r w:rsidR="00791C6F" w:rsidRPr="008F57C3">
        <w:t>well-established hypotheses</w:t>
      </w:r>
      <w:r w:rsidR="00791C6F">
        <w:t xml:space="preserve"> to connect them</w:t>
      </w:r>
      <w:r w:rsidR="008F57C3">
        <w:t>. The only change to the analysis made for this report was to consider relationships nonlinear if the effective degrees of freedom (EDF) equaled or exceeded 1.8</w:t>
      </w:r>
      <w:r w:rsidR="00D40F62">
        <w:t xml:space="preserve"> (our previous cut</w:t>
      </w:r>
      <w:r w:rsidR="008F57C3">
        <w:t xml:space="preserve">off was EDF &gt;= 2.0). </w:t>
      </w:r>
      <w:r w:rsidR="0000441E">
        <w:t>From this new analysis</w:t>
      </w:r>
      <w:ins w:id="10" w:author="Kelly Andrews" w:date="2018-01-18T16:18:00Z">
        <w:r w:rsidR="00E5332B">
          <w:t>,</w:t>
        </w:r>
      </w:ins>
      <w:r w:rsidR="0000441E">
        <w:t xml:space="preserve"> we can make four</w:t>
      </w:r>
      <w:r w:rsidR="008F57C3">
        <w:t xml:space="preserve"> general conclusions:</w:t>
      </w:r>
    </w:p>
    <w:p w14:paraId="6CD5E2ED" w14:textId="56468DDA" w:rsidR="008F57C3" w:rsidRDefault="008F57C3" w:rsidP="008F57C3">
      <w:pPr>
        <w:pStyle w:val="ListParagraph"/>
        <w:numPr>
          <w:ilvl w:val="0"/>
          <w:numId w:val="3"/>
        </w:numPr>
      </w:pPr>
      <w:r>
        <w:t>Most pressure-state relationships we examined were linear.</w:t>
      </w:r>
      <w:r w:rsidR="005430D1">
        <w:t xml:space="preserve"> Importantly, despite no evidence of a threshold, some of these linear relationships are potentially important reflections of links between oceanographic changes and secondary productivity in the California Current (Fig. A1).</w:t>
      </w:r>
    </w:p>
    <w:p w14:paraId="7170C3FA" w14:textId="6A72E321" w:rsidR="008F57C3" w:rsidRDefault="00791C6F" w:rsidP="008F57C3">
      <w:pPr>
        <w:pStyle w:val="ListParagraph"/>
        <w:numPr>
          <w:ilvl w:val="0"/>
          <w:numId w:val="3"/>
        </w:numPr>
      </w:pPr>
      <w:r>
        <w:t>One</w:t>
      </w:r>
      <w:r w:rsidR="008F57C3">
        <w:t xml:space="preserve"> </w:t>
      </w:r>
      <w:r>
        <w:t>pressure-state relationship</w:t>
      </w:r>
      <w:r w:rsidR="008F57C3">
        <w:t xml:space="preserve"> identified as nonlinear in the September presentation remained nonlinear with the addition of two more years of data. </w:t>
      </w:r>
      <w:r>
        <w:t>This result emerged for the threshold response</w:t>
      </w:r>
      <w:r w:rsidR="008F57C3">
        <w:t xml:space="preserve"> of California sea lion pup production to the </w:t>
      </w:r>
      <w:r>
        <w:t xml:space="preserve">summer mode of the </w:t>
      </w:r>
      <w:r w:rsidR="008F57C3">
        <w:t>NOI</w:t>
      </w:r>
      <w:r w:rsidR="00C83BD5">
        <w:t xml:space="preserve"> (Fig A2)</w:t>
      </w:r>
      <w:r w:rsidR="0000441E">
        <w:t>.</w:t>
      </w:r>
      <w:r w:rsidR="007634DD">
        <w:t xml:space="preserve"> </w:t>
      </w:r>
      <w:commentRangeStart w:id="11"/>
      <w:r w:rsidR="007634DD">
        <w:t>The NOIs cap</w:t>
      </w:r>
      <w:r w:rsidR="007634DD" w:rsidRPr="007634DD">
        <w:t xml:space="preserve">tures the </w:t>
      </w:r>
      <w:r w:rsidR="007634DD">
        <w:t>quick transition between El Nino and La Nin</w:t>
      </w:r>
      <w:r w:rsidR="007634DD" w:rsidRPr="007634DD">
        <w:t>a conditions experienced in the North Pacific</w:t>
      </w:r>
      <w:r w:rsidR="0024325D">
        <w:t>, and highly positive values were likely indicative of La Nin</w:t>
      </w:r>
      <w:r w:rsidR="0024325D" w:rsidRPr="007634DD">
        <w:t>a conditions</w:t>
      </w:r>
      <w:r w:rsidR="0024325D">
        <w:t xml:space="preserve"> in subsequent years. Thus</w:t>
      </w:r>
      <w:ins w:id="12" w:author="Kelly Andrews" w:date="2018-01-18T16:21:00Z">
        <w:r w:rsidR="00AB3618">
          <w:t>,</w:t>
        </w:r>
      </w:ins>
      <w:r w:rsidR="0024325D">
        <w:t xml:space="preserve"> future analyses should consider lag-one NOIs in relation to state variables.</w:t>
      </w:r>
      <w:commentRangeEnd w:id="11"/>
      <w:r w:rsidR="0024325D">
        <w:rPr>
          <w:rStyle w:val="CommentReference"/>
        </w:rPr>
        <w:commentReference w:id="11"/>
      </w:r>
    </w:p>
    <w:p w14:paraId="6F0300E5" w14:textId="2D0AF11F" w:rsidR="0000441E" w:rsidRDefault="0000441E" w:rsidP="0000441E">
      <w:pPr>
        <w:pStyle w:val="ListParagraph"/>
        <w:numPr>
          <w:ilvl w:val="0"/>
          <w:numId w:val="3"/>
        </w:numPr>
      </w:pPr>
      <w:r>
        <w:t>The addition of two years of data caused one pressure-state relationship previously identified as nonlinear to become explained most parsimoniously as linear. This relationship was that between the summer anomaly of the Northern copepod index in relation to the winter mode of the NPGO</w:t>
      </w:r>
      <w:r w:rsidR="00FB5A88">
        <w:t xml:space="preserve"> (Fig A3)</w:t>
      </w:r>
      <w:r>
        <w:t>.</w:t>
      </w:r>
      <w:r w:rsidR="007634DD">
        <w:t xml:space="preserve"> </w:t>
      </w:r>
      <w:r w:rsidR="007634DD" w:rsidRPr="007634DD">
        <w:t xml:space="preserve">Increasingly positive values of the </w:t>
      </w:r>
      <w:r w:rsidR="007634DD" w:rsidRPr="007634DD">
        <w:lastRenderedPageBreak/>
        <w:t>NPGO</w:t>
      </w:r>
      <w:ins w:id="13" w:author="Kelly Andrews" w:date="2018-01-19T10:17:00Z">
        <w:r w:rsidR="00792EAA">
          <w:t xml:space="preserve"> in winter</w:t>
        </w:r>
      </w:ins>
      <w:del w:id="14" w:author="Kelly Andrews" w:date="2018-01-19T10:17:00Z">
        <w:r w:rsidR="007634DD" w:rsidRPr="007634DD" w:rsidDel="00792EAA">
          <w:delText>w</w:delText>
        </w:r>
      </w:del>
      <w:r w:rsidR="007634DD" w:rsidRPr="007634DD">
        <w:t xml:space="preserve"> are</w:t>
      </w:r>
      <w:r w:rsidR="007634DD">
        <w:t xml:space="preserve"> associated with greater upwel</w:t>
      </w:r>
      <w:r w:rsidR="007634DD" w:rsidRPr="007634DD">
        <w:t>ling strength, nutrient transport into the photic zone, and primary productivity (Di Lorenzo et al. 2008), which could fuel the increased secondary productivity we observed.</w:t>
      </w:r>
      <w:r w:rsidR="007634DD">
        <w:t xml:space="preserve"> However, the anomalously low value for the summer Northern copepod index in 2016 (matched only by that observed in 1998) reduced statistical support for a nonlinear relationship.</w:t>
      </w:r>
    </w:p>
    <w:p w14:paraId="11D042AA" w14:textId="69CCECCA" w:rsidR="008F57C3" w:rsidRDefault="00791C6F" w:rsidP="00791C6F">
      <w:pPr>
        <w:pStyle w:val="ListParagraph"/>
        <w:numPr>
          <w:ilvl w:val="0"/>
          <w:numId w:val="3"/>
        </w:numPr>
        <w:rPr>
          <w:ins w:id="15" w:author="Kelly Andrews" w:date="2018-01-19T10:24:00Z"/>
        </w:rPr>
      </w:pPr>
      <w:r>
        <w:t>Several</w:t>
      </w:r>
      <w:r w:rsidR="0000441E">
        <w:t xml:space="preserve"> pressure-state relationship</w:t>
      </w:r>
      <w:r>
        <w:t xml:space="preserve">s that were identified as </w:t>
      </w:r>
      <w:r w:rsidR="0000441E">
        <w:t xml:space="preserve">linear in the September presentation </w:t>
      </w:r>
      <w:r>
        <w:t xml:space="preserve">are best supported by a </w:t>
      </w:r>
      <w:r w:rsidR="0000441E">
        <w:t xml:space="preserve">nonlinear </w:t>
      </w:r>
      <w:r>
        <w:t xml:space="preserve">model after </w:t>
      </w:r>
      <w:r w:rsidR="0000441E">
        <w:t>the addition of two more years of data</w:t>
      </w:r>
      <w:ins w:id="16" w:author="Kelly Andrews" w:date="2018-01-18T16:54:00Z">
        <w:r w:rsidR="00DD561E">
          <w:t xml:space="preserve"> (Fig A4)</w:t>
        </w:r>
      </w:ins>
      <w:r w:rsidR="0000441E">
        <w:t>. These include threshold responses of</w:t>
      </w:r>
      <w:del w:id="17" w:author="Kelly Andrews" w:date="2018-01-19T10:50:00Z">
        <w:r w:rsidR="0000441E" w:rsidDel="002F4339">
          <w:delText xml:space="preserve"> </w:delText>
        </w:r>
        <w:commentRangeStart w:id="18"/>
        <w:r w:rsidDel="002F4339">
          <w:delText xml:space="preserve">groundfish mean trophic level and </w:delText>
        </w:r>
        <w:r w:rsidR="0000441E" w:rsidDel="002F4339">
          <w:delText xml:space="preserve">the summer </w:delText>
        </w:r>
        <w:r w:rsidDel="002F4339">
          <w:delText>mode of the PDO</w:delText>
        </w:r>
      </w:del>
      <w:ins w:id="19" w:author="Kelly Andrews" w:date="2018-01-18T16:54:00Z">
        <w:del w:id="20" w:author="Kelly Andrews" w:date="2018-01-19T10:50:00Z">
          <w:r w:rsidR="00DD561E" w:rsidDel="002F4339">
            <w:delText>,</w:delText>
          </w:r>
        </w:del>
      </w:ins>
      <w:del w:id="21" w:author="Kelly Andrews" w:date="2018-01-19T10:50:00Z">
        <w:r w:rsidR="00FB5A88" w:rsidDel="002F4339">
          <w:delText xml:space="preserve"> (Fig A4)</w:delText>
        </w:r>
        <w:r w:rsidR="0024325D" w:rsidDel="002F4339">
          <w:delText xml:space="preserve">, </w:delText>
        </w:r>
        <w:r w:rsidR="00FB5A88" w:rsidDel="002F4339">
          <w:delText>g</w:delText>
        </w:r>
        <w:r w:rsidR="00FB5A88" w:rsidRPr="005430D1" w:rsidDel="002F4339">
          <w:delText xml:space="preserve">roundfish species density </w:delText>
        </w:r>
        <w:r w:rsidR="00FB5A88" w:rsidDel="002F4339">
          <w:delText>and t</w:delText>
        </w:r>
        <w:r w:rsidR="00FB5A88" w:rsidRPr="005430D1" w:rsidDel="002F4339">
          <w:delText>otal fisheries landings</w:delText>
        </w:r>
        <w:r w:rsidR="00FB5A88" w:rsidDel="002F4339">
          <w:delText xml:space="preserve"> </w:delText>
        </w:r>
      </w:del>
      <w:del w:id="22" w:author="Kelly Andrews" w:date="2018-01-18T16:54:00Z">
        <w:r w:rsidR="00FB5A88" w:rsidDel="00DD561E">
          <w:delText>(Fig A5)</w:delText>
        </w:r>
      </w:del>
      <w:del w:id="23" w:author="Kelly Andrews" w:date="2018-01-19T10:50:00Z">
        <w:r w:rsidR="00FB5A88" w:rsidDel="002F4339">
          <w:delText>,</w:delText>
        </w:r>
      </w:del>
      <w:r w:rsidR="00FB5A88">
        <w:t xml:space="preserve"> </w:t>
      </w:r>
      <w:r w:rsidR="0024325D">
        <w:t>the</w:t>
      </w:r>
      <w:r>
        <w:t xml:space="preserve"> </w:t>
      </w:r>
      <w:commentRangeEnd w:id="18"/>
      <w:r w:rsidR="007634DD">
        <w:rPr>
          <w:rStyle w:val="CommentReference"/>
        </w:rPr>
        <w:commentReference w:id="18"/>
      </w:r>
      <w:del w:id="24" w:author="Kelly Andrews" w:date="2018-01-19T10:50:00Z">
        <w:r w:rsidDel="002F4339">
          <w:delText xml:space="preserve"> </w:delText>
        </w:r>
      </w:del>
      <w:commentRangeStart w:id="25"/>
      <w:r>
        <w:t xml:space="preserve">summer </w:t>
      </w:r>
      <w:ins w:id="26" w:author="Kelly Andrews" w:date="2018-01-18T16:41:00Z">
        <w:r w:rsidR="00A61DC8">
          <w:t xml:space="preserve">and winter </w:t>
        </w:r>
      </w:ins>
      <w:r w:rsidR="0000441E">
        <w:t xml:space="preserve">anomaly of the Northern copepod index in relation to the </w:t>
      </w:r>
      <w:r>
        <w:t>summer</w:t>
      </w:r>
      <w:r w:rsidR="005430D1">
        <w:t xml:space="preserve"> </w:t>
      </w:r>
      <w:del w:id="27" w:author="Kelly Andrews" w:date="2018-01-18T16:35:00Z">
        <w:r w:rsidR="005430D1" w:rsidDel="00402272">
          <w:delText>and winter</w:delText>
        </w:r>
        <w:r w:rsidR="0000441E" w:rsidDel="00402272">
          <w:delText xml:space="preserve"> </w:delText>
        </w:r>
      </w:del>
      <w:r w:rsidR="0000441E">
        <w:t>mode</w:t>
      </w:r>
      <w:del w:id="28" w:author="Kelly Andrews" w:date="2018-01-18T16:35:00Z">
        <w:r w:rsidR="005430D1" w:rsidDel="00402272">
          <w:delText>s</w:delText>
        </w:r>
      </w:del>
      <w:r w:rsidR="0000441E">
        <w:t xml:space="preserve"> of </w:t>
      </w:r>
      <w:del w:id="29" w:author="Kelly Andrews" w:date="2018-01-18T16:35:00Z">
        <w:r w:rsidR="0000441E" w:rsidDel="00402272">
          <w:delText xml:space="preserve">the </w:delText>
        </w:r>
      </w:del>
      <w:r w:rsidR="0000441E">
        <w:t>NO</w:t>
      </w:r>
      <w:r>
        <w:t>I</w:t>
      </w:r>
      <w:commentRangeEnd w:id="25"/>
      <w:r w:rsidR="007634DD">
        <w:rPr>
          <w:rStyle w:val="CommentReference"/>
        </w:rPr>
        <w:commentReference w:id="25"/>
      </w:r>
      <w:del w:id="31" w:author="Kelly Andrews" w:date="2018-01-18T16:55:00Z">
        <w:r w:rsidR="00FB5A88" w:rsidDel="00A13F38">
          <w:delText xml:space="preserve"> (Fig A6)</w:delText>
        </w:r>
      </w:del>
      <w:r w:rsidR="0024325D">
        <w:t xml:space="preserve">, </w:t>
      </w:r>
      <w:r w:rsidR="00FB5A88">
        <w:t xml:space="preserve">and </w:t>
      </w:r>
      <w:commentRangeStart w:id="32"/>
      <w:r w:rsidR="0024325D">
        <w:t xml:space="preserve">California sea lion pup growth and the </w:t>
      </w:r>
      <w:r w:rsidR="005430D1">
        <w:t>summer modes of NOI and PDO</w:t>
      </w:r>
      <w:commentRangeEnd w:id="32"/>
      <w:r w:rsidR="005430D1">
        <w:rPr>
          <w:rStyle w:val="CommentReference"/>
        </w:rPr>
        <w:commentReference w:id="32"/>
      </w:r>
      <w:del w:id="33" w:author="Kelly Andrews" w:date="2018-01-18T16:55:00Z">
        <w:r w:rsidR="00FB5A88" w:rsidDel="00A13F38">
          <w:delText xml:space="preserve"> (Fig A7)</w:delText>
        </w:r>
      </w:del>
      <w:commentRangeStart w:id="34"/>
      <w:r>
        <w:t>.</w:t>
      </w:r>
      <w:commentRangeEnd w:id="34"/>
      <w:r w:rsidR="005430D1">
        <w:rPr>
          <w:rStyle w:val="CommentReference"/>
        </w:rPr>
        <w:commentReference w:id="34"/>
      </w:r>
    </w:p>
    <w:p w14:paraId="4DFED544" w14:textId="25FAE19E" w:rsidR="00EC1084" w:rsidRPr="00EC1084" w:rsidRDefault="002F4339" w:rsidP="00EC1084">
      <w:pPr>
        <w:pStyle w:val="ListParagraph"/>
        <w:numPr>
          <w:ilvl w:val="0"/>
          <w:numId w:val="3"/>
        </w:numPr>
        <w:rPr>
          <w:ins w:id="35" w:author="Kelly Andrews" w:date="2018-01-19T10:25:00Z"/>
        </w:rPr>
      </w:pPr>
      <w:ins w:id="36" w:author="Kelly Andrews" w:date="2018-01-19T10:50:00Z">
        <w:r>
          <w:t xml:space="preserve">In addition to these </w:t>
        </w:r>
      </w:ins>
      <w:ins w:id="37" w:author="Kelly Andrews" w:date="2018-01-19T10:25:00Z">
        <w:del w:id="38" w:author="Kelly Andrews" w:date="2018-01-19T10:50:00Z">
          <w:r w:rsidR="00EC1084" w:rsidDel="002F4339">
            <w:delText>The mechanisms behind most</w:delText>
          </w:r>
          <w:r w:rsidR="00EC1084" w:rsidRPr="00EC1084" w:rsidDel="002F4339">
            <w:delText xml:space="preserve"> of these </w:delText>
          </w:r>
        </w:del>
        <w:r w:rsidR="00EC1084" w:rsidRPr="00EC1084">
          <w:t xml:space="preserve">nonlinear relationships and threshold values </w:t>
        </w:r>
        <w:del w:id="39" w:author="Kelly Andrews" w:date="2018-01-19T10:51:00Z">
          <w:r w:rsidR="00EC1084" w:rsidRPr="00EC1084" w:rsidDel="002F4339">
            <w:delText xml:space="preserve">are </w:delText>
          </w:r>
        </w:del>
      </w:ins>
      <w:ins w:id="40" w:author="Kelly Andrews" w:date="2018-01-19T10:29:00Z">
        <w:del w:id="41" w:author="Kelly Andrews" w:date="2018-01-19T10:51:00Z">
          <w:r w:rsidR="007160A6" w:rsidDel="002F4339">
            <w:delText>within the range of</w:delText>
          </w:r>
        </w:del>
      </w:ins>
      <w:ins w:id="42" w:author="Kelly Andrews" w:date="2018-01-19T10:51:00Z">
        <w:r>
          <w:t>identified with</w:t>
        </w:r>
      </w:ins>
      <w:ins w:id="43" w:author="Kelly Andrews" w:date="2018-01-19T10:29:00Z">
        <w:r w:rsidR="007160A6">
          <w:t xml:space="preserve"> </w:t>
        </w:r>
      </w:ins>
      <w:ins w:id="44" w:author="Kelly Andrews" w:date="2018-01-19T10:25:00Z">
        <w:r w:rsidR="00EC1084" w:rsidRPr="00EC1084">
          <w:t>well-established</w:t>
        </w:r>
      </w:ins>
      <w:ins w:id="45" w:author="Kelly Andrews" w:date="2018-01-19T10:29:00Z">
        <w:r w:rsidR="007160A6">
          <w:t xml:space="preserve"> hypotheses</w:t>
        </w:r>
      </w:ins>
      <w:ins w:id="46" w:author="Kelly Andrews" w:date="2018-01-19T10:25:00Z">
        <w:r w:rsidR="00EC1084" w:rsidRPr="00EC1084">
          <w:t xml:space="preserve">, </w:t>
        </w:r>
      </w:ins>
      <w:ins w:id="47" w:author="Kelly Andrews" w:date="2018-01-19T10:51:00Z">
        <w:r>
          <w:t>we also found two significant nonlinear</w:t>
        </w:r>
      </w:ins>
      <w:ins w:id="48" w:author="Kelly Andrews" w:date="2018-01-19T10:25:00Z">
        <w:del w:id="49" w:author="Kelly Andrews" w:date="2018-01-19T10:51:00Z">
          <w:r w:rsidR="00EC1084" w:rsidRPr="00EC1084" w:rsidDel="002F4339">
            <w:delText>while other</w:delText>
          </w:r>
        </w:del>
        <w:r w:rsidR="00EC1084" w:rsidRPr="00EC1084">
          <w:t xml:space="preserve"> relationships </w:t>
        </w:r>
      </w:ins>
      <w:ins w:id="50" w:author="Kelly Andrews" w:date="2018-01-19T10:30:00Z">
        <w:del w:id="51" w:author="Kelly Andrews" w:date="2018-01-19T10:51:00Z">
          <w:r w:rsidR="007160A6" w:rsidDel="002F4339">
            <w:delText xml:space="preserve">identified as nonlinear </w:delText>
          </w:r>
        </w:del>
        <w:r w:rsidR="007160A6">
          <w:t xml:space="preserve">with threshold values </w:t>
        </w:r>
      </w:ins>
      <w:ins w:id="52" w:author="Kelly Andrews" w:date="2018-01-19T10:52:00Z">
        <w:r>
          <w:t xml:space="preserve">that </w:t>
        </w:r>
      </w:ins>
      <w:ins w:id="53" w:author="Kelly Andrews" w:date="2018-01-19T10:25:00Z">
        <w:r w:rsidR="00EC1084" w:rsidRPr="00EC1084">
          <w:t xml:space="preserve">require follow-up discussions with the individual component experts to discern the </w:t>
        </w:r>
      </w:ins>
      <w:ins w:id="54" w:author="Kelly Andrews" w:date="2018-01-19T10:27:00Z">
        <w:r w:rsidR="007160A6">
          <w:t xml:space="preserve">specific </w:t>
        </w:r>
      </w:ins>
      <w:ins w:id="55" w:author="Kelly Andrews" w:date="2018-01-19T10:30:00Z">
        <w:r w:rsidR="007160A6">
          <w:t xml:space="preserve">underlying </w:t>
        </w:r>
      </w:ins>
      <w:ins w:id="56" w:author="Kelly Andrews" w:date="2018-01-19T10:25:00Z">
        <w:r w:rsidR="00EC1084" w:rsidRPr="00EC1084">
          <w:t>mechanistic link.</w:t>
        </w:r>
      </w:ins>
      <w:ins w:id="57" w:author="Kelly Andrews" w:date="2018-01-19T10:52:00Z">
        <w:r>
          <w:t xml:space="preserve"> These include threshold relationships between groundfish mean trophic level and the summer mode of PDO and groundfish species density and total fisheries landings.</w:t>
        </w:r>
      </w:ins>
    </w:p>
    <w:p w14:paraId="4EAC196F" w14:textId="7F21C7E7" w:rsidR="00EC1084" w:rsidDel="00EC1084" w:rsidRDefault="00EC1084" w:rsidP="00791C6F">
      <w:pPr>
        <w:pStyle w:val="ListParagraph"/>
        <w:numPr>
          <w:ilvl w:val="0"/>
          <w:numId w:val="3"/>
        </w:numPr>
        <w:rPr>
          <w:del w:id="58" w:author="Kelly Andrews" w:date="2018-01-19T10:25:00Z"/>
        </w:rPr>
      </w:pPr>
    </w:p>
    <w:p w14:paraId="035978DD" w14:textId="77777777" w:rsidR="00FB5A88" w:rsidRDefault="00FB5A88" w:rsidP="00FB5A88"/>
    <w:p w14:paraId="67A1BE26" w14:textId="2CB84519" w:rsidR="00FB5A88" w:rsidRDefault="00FB5A88" w:rsidP="00FB5A88">
      <w:r>
        <w:t>In summary, this updated analysis suggests that some thresholds are robust to the addition of new data</w:t>
      </w:r>
      <w:ins w:id="59" w:author="Kelly Andrews" w:date="2018-01-18T16:56:00Z">
        <w:r w:rsidR="00A13F38">
          <w:t xml:space="preserve">, even </w:t>
        </w:r>
      </w:ins>
      <w:ins w:id="60" w:author="Kelly Andrews" w:date="2018-01-19T10:07:00Z">
        <w:r w:rsidR="00212306">
          <w:t>under</w:t>
        </w:r>
      </w:ins>
      <w:ins w:id="61" w:author="Kelly Andrews" w:date="2018-01-18T16:56:00Z">
        <w:del w:id="62" w:author="Kelly Andrews" w:date="2018-01-19T10:07:00Z">
          <w:r w:rsidR="00A13F38" w:rsidDel="00212306">
            <w:delText>with</w:delText>
          </w:r>
        </w:del>
        <w:r w:rsidR="00A13F38">
          <w:t xml:space="preserve"> </w:t>
        </w:r>
      </w:ins>
      <w:ins w:id="63" w:author="Kelly Andrews" w:date="2018-01-19T10:32:00Z">
        <w:r w:rsidR="007160A6">
          <w:t xml:space="preserve">recent, </w:t>
        </w:r>
      </w:ins>
      <w:ins w:id="64" w:author="Kelly Andrews" w:date="2018-01-18T16:56:00Z">
        <w:r w:rsidR="00A13F38">
          <w:t>potentially abnormal oceanographic</w:t>
        </w:r>
      </w:ins>
      <w:r>
        <w:t xml:space="preserve"> </w:t>
      </w:r>
      <w:ins w:id="65" w:author="Kelly Andrews" w:date="2018-01-18T16:56:00Z">
        <w:r w:rsidR="00A13F38">
          <w:t xml:space="preserve">conditions, </w:t>
        </w:r>
      </w:ins>
      <w:r>
        <w:t>while other</w:t>
      </w:r>
      <w:ins w:id="66" w:author="Kelly Andrews" w:date="2018-01-19T10:08:00Z">
        <w:r w:rsidR="00A55F1E">
          <w:t xml:space="preserve"> threshold</w:t>
        </w:r>
      </w:ins>
      <w:r>
        <w:t>s are not, and that additional data will in some cases provide the statistical power necessary to establish a nonlinear pressure-state relationship.</w:t>
      </w:r>
      <w:ins w:id="67" w:author="Kelly Andrews" w:date="2018-01-19T10:32:00Z">
        <w:r w:rsidR="007160A6">
          <w:t xml:space="preserve"> Future research will examine </w:t>
        </w:r>
      </w:ins>
      <w:ins w:id="68" w:author="Kelly Andrews" w:date="2018-01-19T10:36:00Z">
        <w:r w:rsidR="007160A6">
          <w:t xml:space="preserve">potential mismatches in the </w:t>
        </w:r>
      </w:ins>
      <w:ins w:id="69" w:author="Kelly Andrews" w:date="2018-01-19T10:32:00Z">
        <w:r w:rsidR="007160A6">
          <w:t xml:space="preserve">spatial and temporal scale of data for both pressure and </w:t>
        </w:r>
      </w:ins>
      <w:ins w:id="70" w:author="Kelly Andrews" w:date="2018-01-19T10:33:00Z">
        <w:r w:rsidR="007160A6">
          <w:t>response</w:t>
        </w:r>
      </w:ins>
      <w:ins w:id="71" w:author="Kelly Andrews" w:date="2018-01-19T10:32:00Z">
        <w:r w:rsidR="007160A6">
          <w:t xml:space="preserve"> </w:t>
        </w:r>
      </w:ins>
      <w:ins w:id="72" w:author="Kelly Andrews" w:date="2018-01-19T10:33:00Z">
        <w:r w:rsidR="007160A6">
          <w:t>variables and we will focus new ef</w:t>
        </w:r>
        <w:r w:rsidR="00AA5F4C">
          <w:t>forts in 2018 &amp; 2019</w:t>
        </w:r>
      </w:ins>
      <w:ins w:id="73" w:author="Kelly Andrews" w:date="2018-01-19T10:42:00Z">
        <w:r w:rsidR="00AA5F4C">
          <w:t>, including an IEA-funded workshop,</w:t>
        </w:r>
      </w:ins>
      <w:ins w:id="74" w:author="Kelly Andrews" w:date="2018-01-19T10:33:00Z">
        <w:r w:rsidR="00AA5F4C">
          <w:t xml:space="preserve"> on </w:t>
        </w:r>
      </w:ins>
      <w:ins w:id="75" w:author="Kelly Andrews" w:date="2018-01-19T10:43:00Z">
        <w:r w:rsidR="00AA5F4C">
          <w:t xml:space="preserve">nonlinear and threshold </w:t>
        </w:r>
      </w:ins>
      <w:ins w:id="76" w:author="Kelly Andrews" w:date="2018-01-19T10:33:00Z">
        <w:r w:rsidR="00AA5F4C">
          <w:t xml:space="preserve">relationships between </w:t>
        </w:r>
      </w:ins>
      <w:ins w:id="77" w:author="Kelly Andrews" w:date="2018-01-19T10:43:00Z">
        <w:r w:rsidR="00AA5F4C">
          <w:t>Puget Sound and Central Valley</w:t>
        </w:r>
      </w:ins>
      <w:ins w:id="78" w:author="Kelly Andrews" w:date="2018-01-19T10:35:00Z">
        <w:r w:rsidR="007160A6">
          <w:t xml:space="preserve"> </w:t>
        </w:r>
      </w:ins>
      <w:ins w:id="79" w:author="Kelly Andrews" w:date="2018-01-19T10:33:00Z">
        <w:r w:rsidR="007160A6">
          <w:t>salmon stocks</w:t>
        </w:r>
      </w:ins>
      <w:ins w:id="80" w:author="Kelly Andrews" w:date="2018-01-19T10:37:00Z">
        <w:r w:rsidR="00AA5F4C">
          <w:t xml:space="preserve"> and known environmental and anthropogenic pressures</w:t>
        </w:r>
      </w:ins>
      <w:ins w:id="81" w:author="Kelly Andrews" w:date="2018-01-19T10:33:00Z">
        <w:r w:rsidR="007160A6">
          <w:t>.</w:t>
        </w:r>
      </w:ins>
      <w:ins w:id="82" w:author="Kelly Andrews" w:date="2018-01-18T16:57:00Z">
        <w:del w:id="83" w:author="Kelly Andrews" w:date="2018-01-19T10:32:00Z">
          <w:r w:rsidR="00A13F38" w:rsidDel="007160A6">
            <w:delText xml:space="preserve"> </w:delText>
          </w:r>
        </w:del>
      </w:ins>
      <w:del w:id="84" w:author="Kelly Andrews" w:date="2018-01-19T10:32:00Z">
        <w:r w:rsidDel="007160A6">
          <w:delText xml:space="preserve"> </w:delText>
        </w:r>
      </w:del>
    </w:p>
    <w:p w14:paraId="598B65B5" w14:textId="77777777" w:rsidR="00FB5A88" w:rsidRDefault="00FB5A88" w:rsidP="00FB5A88"/>
    <w:p w14:paraId="7DF5349B" w14:textId="77777777" w:rsidR="00FB5A88" w:rsidRDefault="00FB5A88" w:rsidP="00FB5A88"/>
    <w:p w14:paraId="1EE00EE7" w14:textId="1CF20F97" w:rsidR="00294962" w:rsidRDefault="00294962" w:rsidP="00294962">
      <w:pPr>
        <w:rPr>
          <w:sz w:val="28"/>
          <w:szCs w:val="28"/>
        </w:rPr>
      </w:pPr>
      <w:r>
        <w:rPr>
          <w:b/>
          <w:sz w:val="28"/>
          <w:szCs w:val="28"/>
        </w:rPr>
        <w:t>Figures for report</w:t>
      </w:r>
    </w:p>
    <w:p w14:paraId="69E0DC7B" w14:textId="77777777" w:rsidR="00294962" w:rsidRPr="00294962" w:rsidRDefault="00294962">
      <w:pPr>
        <w:rPr>
          <w:b/>
        </w:rPr>
      </w:pPr>
    </w:p>
    <w:p w14:paraId="6BBCD69C" w14:textId="6D4644E4" w:rsidR="005430D1" w:rsidDel="00DD561E" w:rsidRDefault="005430D1">
      <w:pPr>
        <w:rPr>
          <w:del w:id="85" w:author="Kelly Andrews" w:date="2018-01-18T16:47:00Z"/>
        </w:rPr>
      </w:pPr>
      <w:r>
        <w:t xml:space="preserve">Fig A1. </w:t>
      </w:r>
      <w:r w:rsidR="00FB5A88">
        <w:t>Relationship between the winter c</w:t>
      </w:r>
      <w:r>
        <w:t xml:space="preserve">opepod anomaly </w:t>
      </w:r>
      <w:r w:rsidR="00FB5A88">
        <w:t xml:space="preserve">and </w:t>
      </w:r>
      <w:r w:rsidRPr="002E4119">
        <w:t>PDO summer (Jul-Sep)</w:t>
      </w:r>
      <w:r w:rsidR="00FB5A88">
        <w:t>. T</w:t>
      </w:r>
      <w:r w:rsidR="00FB5A88" w:rsidRPr="00FB5A88">
        <w:t>he dashed line is the GAM smoother, gray polygon is 95% CI, points are raw data</w:t>
      </w:r>
      <w:r w:rsidR="00FB5A88">
        <w:t>.</w:t>
      </w:r>
    </w:p>
    <w:p w14:paraId="063EC9DD" w14:textId="77777777" w:rsidR="00567910" w:rsidRDefault="00567910">
      <w:pPr>
        <w:rPr>
          <w:b/>
          <w:sz w:val="28"/>
          <w:szCs w:val="28"/>
        </w:rPr>
      </w:pPr>
    </w:p>
    <w:p w14:paraId="6797ED57" w14:textId="1FE9798A" w:rsidR="005430D1" w:rsidRDefault="005430D1">
      <w:pPr>
        <w:rPr>
          <w:b/>
          <w:sz w:val="28"/>
          <w:szCs w:val="28"/>
        </w:rPr>
      </w:pPr>
      <w:r>
        <w:rPr>
          <w:noProof/>
        </w:rPr>
        <w:drawing>
          <wp:anchor distT="0" distB="0" distL="114300" distR="114300" simplePos="0" relativeHeight="251679744" behindDoc="0" locked="0" layoutInCell="1" allowOverlap="1" wp14:anchorId="5AE856AF" wp14:editId="1CEF8004">
            <wp:simplePos x="0" y="0"/>
            <wp:positionH relativeFrom="column">
              <wp:posOffset>0</wp:posOffset>
            </wp:positionH>
            <wp:positionV relativeFrom="paragraph">
              <wp:posOffset>213995</wp:posOffset>
            </wp:positionV>
            <wp:extent cx="1828800" cy="1097915"/>
            <wp:effectExtent l="0" t="0" r="0" b="0"/>
            <wp:wrapTopAndBottom/>
            <wp:docPr id="9" name="Picture 9" descr="/Users/kelly.andrews/Documents/IEAs/California Current/Human Activities data/SoCC report/2018 report/Reference points figure/GAMM analysis/output/1996/1996.Copepod anomaly winter-PDO summer (Jul-Sep).g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kelly.andrews/Documents/IEAs/California Current/Human Activities data/SoCC report/2018 report/Reference points figure/GAMM analysis/output/1996/1996.Copepod anomaly winter-PDO summer (Jul-Sep).g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28800" cy="1097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79060A" w14:textId="29451156" w:rsidR="005430D1" w:rsidDel="00DD561E" w:rsidRDefault="005430D1">
      <w:pPr>
        <w:rPr>
          <w:del w:id="86" w:author="Kelly Andrews" w:date="2018-01-18T16:47:00Z"/>
          <w:b/>
          <w:sz w:val="28"/>
          <w:szCs w:val="28"/>
        </w:rPr>
      </w:pPr>
    </w:p>
    <w:p w14:paraId="3C72FB7E" w14:textId="083D26EC" w:rsidR="00FB5A88" w:rsidDel="00AA5F4C" w:rsidRDefault="00FB5A88">
      <w:pPr>
        <w:rPr>
          <w:del w:id="87" w:author="Kelly Andrews" w:date="2018-01-19T10:38:00Z"/>
        </w:rPr>
      </w:pPr>
      <w:r>
        <w:t>Fig A2. Relationship between California sea lion pup production and the summer mode of the NOI</w:t>
      </w:r>
      <w:ins w:id="88" w:author="Kelly Andrews" w:date="2018-01-19T10:13:00Z">
        <w:r w:rsidR="00792EAA">
          <w:t xml:space="preserve"> (upper panel)</w:t>
        </w:r>
      </w:ins>
      <w:r>
        <w:t>. T</w:t>
      </w:r>
      <w:r w:rsidRPr="00FB5A88">
        <w:t xml:space="preserve">he dashed line is the GAM smoother, gray polygon is 95% CI, points are raw data, thick solid line indicates the threshold range where the 95% CI of the second derivative </w:t>
      </w:r>
      <w:ins w:id="89" w:author="Kelly Andrews" w:date="2018-01-19T10:14:00Z">
        <w:r w:rsidR="00792EAA">
          <w:t xml:space="preserve">(lower panel) </w:t>
        </w:r>
      </w:ins>
      <w:r w:rsidRPr="00FB5A88">
        <w:t>does not include 0, and red dotted arrow indicates the best estimate of the location of the threshold (i.e., where the seco</w:t>
      </w:r>
      <w:r>
        <w:t>nd derivative is most different</w:t>
      </w:r>
      <w:r w:rsidRPr="00FB5A88">
        <w:t xml:space="preserve"> from zero within the threshold range)</w:t>
      </w:r>
      <w:r>
        <w:t>.</w:t>
      </w:r>
    </w:p>
    <w:p w14:paraId="49D55CC7" w14:textId="77777777" w:rsidR="00FB5A88" w:rsidRDefault="00FB5A88"/>
    <w:p w14:paraId="19550CE5" w14:textId="4A385A3A" w:rsidR="00FB5A88" w:rsidRDefault="00FB5A88">
      <w:r>
        <w:rPr>
          <w:noProof/>
        </w:rPr>
        <w:drawing>
          <wp:anchor distT="0" distB="0" distL="114300" distR="114300" simplePos="0" relativeHeight="251681792" behindDoc="0" locked="0" layoutInCell="1" allowOverlap="1" wp14:anchorId="1AFBA8EF" wp14:editId="2B0EE548">
            <wp:simplePos x="0" y="0"/>
            <wp:positionH relativeFrom="margin">
              <wp:posOffset>0</wp:posOffset>
            </wp:positionH>
            <wp:positionV relativeFrom="paragraph">
              <wp:posOffset>184785</wp:posOffset>
            </wp:positionV>
            <wp:extent cx="1828800" cy="2642235"/>
            <wp:effectExtent l="0" t="0" r="0" b="0"/>
            <wp:wrapTopAndBottom/>
            <wp:docPr id="11" name="Picture 11" descr="/Users/kelly.andrews/Documents/IEAs/California Current/Human Activities data/SoCC report/2018 report/Reference points figure/GAMM analysis/output/1996/1996.CA sea lion pup production-NOI summer (Jun-Aug).3.panel.g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kelly.andrews/Documents/IEAs/California Current/Human Activities data/SoCC report/2018 report/Reference points figure/GAMM analysis/output/1996/1996.CA sea lion pup production-NOI summer (Jun-Aug).3.panel.g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8800" cy="2642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DC756B" w14:textId="3F54F9BC" w:rsidR="00FB5A88" w:rsidRDefault="00FB5A88">
      <w:r>
        <w:t>Fig A3. Relationship between the summer anomaly of the Northern copepod index in relation to the winter mode of the NPGO. See Fig A1 caption for additional details.</w:t>
      </w:r>
    </w:p>
    <w:p w14:paraId="5E945D98" w14:textId="52292539" w:rsidR="00FB5A88" w:rsidRDefault="00FB5A88">
      <w:r>
        <w:rPr>
          <w:noProof/>
        </w:rPr>
        <w:drawing>
          <wp:anchor distT="0" distB="0" distL="114300" distR="114300" simplePos="0" relativeHeight="251683840" behindDoc="0" locked="0" layoutInCell="1" allowOverlap="1" wp14:anchorId="3838D6CC" wp14:editId="757ECE19">
            <wp:simplePos x="0" y="0"/>
            <wp:positionH relativeFrom="column">
              <wp:posOffset>0</wp:posOffset>
            </wp:positionH>
            <wp:positionV relativeFrom="paragraph">
              <wp:posOffset>184785</wp:posOffset>
            </wp:positionV>
            <wp:extent cx="1828800" cy="1097915"/>
            <wp:effectExtent l="0" t="0" r="0" b="0"/>
            <wp:wrapTopAndBottom/>
            <wp:docPr id="32" name="Picture 32" descr="/Users/kelly.andrews/Documents/IEAs/California Current/Human Activities data/SoCC report/2018 report/Reference points figure/GAMM analysis/output/1996/1996.Copepod anomaly summer-NPGO winter (Jan-Mar).g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rs/kelly.andrews/Documents/IEAs/California Current/Human Activities data/SoCC report/2018 report/Reference points figure/GAMM analysis/output/1996/1996.Copepod anomaly summer-NPGO winter (Jan-Mar).g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097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2EE60E" w14:textId="3CEC71B1" w:rsidR="00FB5A88" w:rsidDel="002F4339" w:rsidRDefault="002F4339">
      <w:pPr>
        <w:rPr>
          <w:del w:id="90" w:author="Kelly Andrews" w:date="2018-01-18T16:52:00Z"/>
        </w:rPr>
      </w:pPr>
      <w:r>
        <w:rPr>
          <w:noProof/>
        </w:rPr>
        <w:drawing>
          <wp:anchor distT="0" distB="0" distL="114300" distR="114300" simplePos="0" relativeHeight="251705344" behindDoc="0" locked="0" layoutInCell="1" allowOverlap="1" wp14:anchorId="4AF8C00A" wp14:editId="2A38AE09">
            <wp:simplePos x="0" y="0"/>
            <wp:positionH relativeFrom="column">
              <wp:posOffset>1994535</wp:posOffset>
            </wp:positionH>
            <wp:positionV relativeFrom="paragraph">
              <wp:posOffset>1750695</wp:posOffset>
            </wp:positionV>
            <wp:extent cx="1828800" cy="1096010"/>
            <wp:effectExtent l="0" t="0" r="0" b="0"/>
            <wp:wrapTopAndBottom/>
            <wp:docPr id="42" name="Picture 42" descr="output/1996/1996.Copepod%20anomaly%20winter-NOI%20summer%20(Jun-Aug).g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output/1996/1996.Copepod%20anomaly%20winter-NOI%20summer%20(Jun-Aug).gam.png"/>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28800" cy="1096010"/>
                    </a:xfrm>
                    <a:prstGeom prst="rect">
                      <a:avLst/>
                    </a:prstGeom>
                    <a:noFill/>
                    <a:ln>
                      <a:noFill/>
                    </a:ln>
                  </pic:spPr>
                </pic:pic>
              </a:graphicData>
            </a:graphic>
          </wp:anchor>
        </w:drawing>
      </w:r>
      <w:r>
        <w:rPr>
          <w:noProof/>
        </w:rPr>
        <w:drawing>
          <wp:anchor distT="0" distB="0" distL="114300" distR="114300" simplePos="0" relativeHeight="251706368" behindDoc="0" locked="0" layoutInCell="1" allowOverlap="1" wp14:anchorId="6D60F453" wp14:editId="7EA1494D">
            <wp:simplePos x="0" y="0"/>
            <wp:positionH relativeFrom="column">
              <wp:posOffset>1994535</wp:posOffset>
            </wp:positionH>
            <wp:positionV relativeFrom="paragraph">
              <wp:posOffset>605155</wp:posOffset>
            </wp:positionV>
            <wp:extent cx="1828800" cy="1097280"/>
            <wp:effectExtent l="0" t="0" r="0" b="0"/>
            <wp:wrapTopAndBottom/>
            <wp:docPr id="43" name="Picture 43" descr="/Users/kelly.andrews/Documents/IEAs/California Current/Human Activities data/SoCC report/2018 report/Reference points figure/GAMM analysis/output/1996/1996.Copepod anomaly summer-NOI summer (Jun-Aug).g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Users/kelly.andrews/Documents/IEAs/California Current/Human Activities data/SoCC report/2018 report/Reference points figure/GAMM analysis/output/1996/1996.Copepod anomaly summer-NOI summer (Jun-Aug).gam.png"/>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28800" cy="1097280"/>
                    </a:xfrm>
                    <a:prstGeom prst="rect">
                      <a:avLst/>
                    </a:prstGeom>
                    <a:noFill/>
                    <a:ln>
                      <a:noFill/>
                    </a:ln>
                  </pic:spPr>
                </pic:pic>
              </a:graphicData>
            </a:graphic>
          </wp:anchor>
        </w:drawing>
      </w:r>
      <w:r>
        <w:rPr>
          <w:noProof/>
        </w:rPr>
        <w:drawing>
          <wp:anchor distT="0" distB="0" distL="114300" distR="114300" simplePos="0" relativeHeight="251707392" behindDoc="0" locked="0" layoutInCell="1" allowOverlap="1" wp14:anchorId="5ADDD5CD" wp14:editId="46FE2654">
            <wp:simplePos x="0" y="0"/>
            <wp:positionH relativeFrom="column">
              <wp:posOffset>51435</wp:posOffset>
            </wp:positionH>
            <wp:positionV relativeFrom="paragraph">
              <wp:posOffset>1750695</wp:posOffset>
            </wp:positionV>
            <wp:extent cx="1828800" cy="1096010"/>
            <wp:effectExtent l="0" t="0" r="0" b="0"/>
            <wp:wrapTopAndBottom/>
            <wp:docPr id="45" name="Picture 45" descr="output/1996/1996.CA%20sea%20lion%20pup%20growth-PDO%20summer%20(Jul-Sep).g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output/1996/1996.CA%20sea%20lion%20pup%20growth-PDO%20summer%20(Jul-Sep).gam.png"/>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8800" cy="1096010"/>
                    </a:xfrm>
                    <a:prstGeom prst="rect">
                      <a:avLst/>
                    </a:prstGeom>
                    <a:noFill/>
                    <a:ln>
                      <a:noFill/>
                    </a:ln>
                  </pic:spPr>
                </pic:pic>
              </a:graphicData>
            </a:graphic>
          </wp:anchor>
        </w:drawing>
      </w:r>
      <w:r>
        <w:rPr>
          <w:noProof/>
        </w:rPr>
        <w:drawing>
          <wp:anchor distT="0" distB="0" distL="114300" distR="114300" simplePos="0" relativeHeight="251704320" behindDoc="0" locked="0" layoutInCell="1" allowOverlap="1" wp14:anchorId="0AB7EC79" wp14:editId="55D26DAA">
            <wp:simplePos x="0" y="0"/>
            <wp:positionH relativeFrom="column">
              <wp:posOffset>51435</wp:posOffset>
            </wp:positionH>
            <wp:positionV relativeFrom="paragraph">
              <wp:posOffset>607695</wp:posOffset>
            </wp:positionV>
            <wp:extent cx="1828800" cy="1096010"/>
            <wp:effectExtent l="0" t="0" r="0" b="0"/>
            <wp:wrapTopAndBottom/>
            <wp:docPr id="44" name="Picture 44" descr="output/1996/1996.CA%20sea%20lion%20pup%20growth-NOI%20summer%20(Jul-Sep).g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output/1996/1996.CA%20sea%20lion%20pup%20growth-NOI%20summer%20(Jul-Sep).gam.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8800" cy="1096010"/>
                    </a:xfrm>
                    <a:prstGeom prst="rect">
                      <a:avLst/>
                    </a:prstGeom>
                    <a:noFill/>
                    <a:ln>
                      <a:noFill/>
                    </a:ln>
                  </pic:spPr>
                </pic:pic>
              </a:graphicData>
            </a:graphic>
          </wp:anchor>
        </w:drawing>
      </w:r>
      <w:ins w:id="91" w:author="Kelly Andrews" w:date="2018-01-18T16:49:00Z">
        <w:r w:rsidR="00DD561E">
          <w:t>Fig A4. Relationships identified as “linear</w:t>
        </w:r>
      </w:ins>
      <w:ins w:id="92" w:author="Kelly Andrews" w:date="2018-01-18T16:50:00Z">
        <w:r w:rsidR="00DD561E">
          <w:t>” in previous analysis (using 1996-2014 data</w:t>
        </w:r>
      </w:ins>
      <w:ins w:id="93" w:author="Kelly Andrews" w:date="2018-01-18T16:53:00Z">
        <w:r w:rsidR="00DD561E">
          <w:t xml:space="preserve">; GAM </w:t>
        </w:r>
        <w:proofErr w:type="spellStart"/>
        <w:r w:rsidR="00DD561E">
          <w:t>edf</w:t>
        </w:r>
        <w:proofErr w:type="spellEnd"/>
        <w:r w:rsidR="00DD561E">
          <w:t>&gt;2.0</w:t>
        </w:r>
      </w:ins>
      <w:ins w:id="94" w:author="Kelly Andrews" w:date="2018-01-18T16:50:00Z">
        <w:r w:rsidR="00DD561E">
          <w:t>), but have been identified as “non-linear” in updated analysis (1996-2016 data</w:t>
        </w:r>
      </w:ins>
      <w:ins w:id="95" w:author="Kelly Andrews" w:date="2018-01-18T16:53:00Z">
        <w:r w:rsidR="00DD561E">
          <w:t xml:space="preserve">; GAM </w:t>
        </w:r>
        <w:proofErr w:type="spellStart"/>
        <w:r w:rsidR="00DD561E">
          <w:t>edf</w:t>
        </w:r>
        <w:proofErr w:type="spellEnd"/>
        <w:r w:rsidR="00DD561E">
          <w:t>&gt;1.8</w:t>
        </w:r>
      </w:ins>
      <w:ins w:id="96" w:author="Kelly Andrews" w:date="2018-01-18T16:50:00Z">
        <w:r w:rsidR="00DD561E">
          <w:t>)</w:t>
        </w:r>
      </w:ins>
      <w:ins w:id="97" w:author="Kelly Andrews" w:date="2018-01-18T16:49:00Z">
        <w:r w:rsidR="00DD561E">
          <w:t>. See Fig A1 caption for additional details.</w:t>
        </w:r>
      </w:ins>
    </w:p>
    <w:p w14:paraId="4D81AA1E" w14:textId="77777777" w:rsidR="002F4339" w:rsidRDefault="002F4339">
      <w:pPr>
        <w:rPr>
          <w:ins w:id="98" w:author="Kelly Andrews" w:date="2018-01-19T10:54:00Z"/>
        </w:rPr>
      </w:pPr>
    </w:p>
    <w:p w14:paraId="65E4E79D" w14:textId="77777777" w:rsidR="002F4339" w:rsidRDefault="002F4339">
      <w:pPr>
        <w:rPr>
          <w:ins w:id="99" w:author="Kelly Andrews" w:date="2018-01-19T10:57:00Z"/>
        </w:rPr>
      </w:pPr>
      <w:ins w:id="100" w:author="Kelly Andrews" w:date="2018-01-19T10:54:00Z">
        <w:r>
          <w:t xml:space="preserve">Probably shouldn’t </w:t>
        </w:r>
      </w:ins>
      <w:ins w:id="101" w:author="Kelly Andrews" w:date="2018-01-19T10:56:00Z">
        <w:r>
          <w:t>show this final figure</w:t>
        </w:r>
      </w:ins>
      <w:ins w:id="102" w:author="Kelly Andrews" w:date="2018-01-19T10:54:00Z">
        <w:r>
          <w:t xml:space="preserve"> since we don’t have a good established hypothesis</w:t>
        </w:r>
      </w:ins>
      <w:ins w:id="103" w:author="Kelly Andrews" w:date="2018-01-19T10:55:00Z">
        <w:r>
          <w:t xml:space="preserve">…but we could </w:t>
        </w:r>
      </w:ins>
      <w:ins w:id="104" w:author="Kelly Andrews" w:date="2018-01-19T10:57:00Z">
        <w:r>
          <w:t xml:space="preserve">go out on limb and </w:t>
        </w:r>
      </w:ins>
      <w:ins w:id="105" w:author="Kelly Andrews" w:date="2018-01-19T10:55:00Z">
        <w:r>
          <w:t xml:space="preserve">show for some input: </w:t>
        </w:r>
      </w:ins>
    </w:p>
    <w:p w14:paraId="3FC7B012" w14:textId="19965C70" w:rsidR="00A61DC8" w:rsidRDefault="002F4339">
      <w:ins w:id="106" w:author="Kelly Andrews" w:date="2018-01-19T10:55:00Z">
        <w:r>
          <w:t>F</w:t>
        </w:r>
      </w:ins>
      <w:ins w:id="107" w:author="Kelly Andrews" w:date="2018-01-19T10:54:00Z">
        <w:r>
          <w:t xml:space="preserve">ig A5. Relationships identified </w:t>
        </w:r>
        <w:r>
          <w:t xml:space="preserve">as “non-linear” </w:t>
        </w:r>
      </w:ins>
      <w:ins w:id="108" w:author="Kelly Andrews" w:date="2018-01-19T10:55:00Z">
        <w:r>
          <w:t>but need further discussion with component experts to discern specific mechanistic underpinnings of these results</w:t>
        </w:r>
      </w:ins>
      <w:ins w:id="109" w:author="Kelly Andrews" w:date="2018-01-19T10:54:00Z">
        <w:r>
          <w:t>. See Fig A1 caption for additional details.</w:t>
        </w:r>
      </w:ins>
    </w:p>
    <w:p w14:paraId="1A918DF9" w14:textId="0BFA020D" w:rsidR="00FB5A88" w:rsidRDefault="002F4339">
      <w:ins w:id="110" w:author="Kelly Andrews" w:date="2018-01-19T10:48:00Z">
        <w:r>
          <w:rPr>
            <w:noProof/>
          </w:rPr>
          <w:drawing>
            <wp:inline distT="0" distB="0" distL="0" distR="0" wp14:anchorId="3879D004" wp14:editId="4E62BDD5">
              <wp:extent cx="1828800" cy="1097742"/>
              <wp:effectExtent l="0" t="0" r="0" b="0"/>
              <wp:docPr id="38" name="Picture 38" descr="/Users/kelly.andrews/Documents/IEAs/California Current/Human Activities data/SoCC report/2018 report/Reference points figure/GAMM analysis/output/1996/1996.Groundfish mean trophic level-PDO summer (Jun-Aug).g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sers/kelly.andrews/Documents/IEAs/California Current/Human Activities data/SoCC report/2018 report/Reference points figure/GAMM analysis/output/1996/1996.Groundfish mean trophic level-PDO summer (Jun-Aug).gam.pn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0" cy="1097742"/>
                      </a:xfrm>
                      <a:prstGeom prst="rect">
                        <a:avLst/>
                      </a:prstGeom>
                      <a:noFill/>
                      <a:ln>
                        <a:noFill/>
                      </a:ln>
                    </pic:spPr>
                  </pic:pic>
                </a:graphicData>
              </a:graphic>
            </wp:inline>
          </w:drawing>
        </w:r>
        <w:r>
          <w:rPr>
            <w:noProof/>
          </w:rPr>
          <w:drawing>
            <wp:inline distT="0" distB="0" distL="0" distR="0" wp14:anchorId="112D6586" wp14:editId="3D197975">
              <wp:extent cx="1828800" cy="1096472"/>
              <wp:effectExtent l="0" t="0" r="0" b="0"/>
              <wp:docPr id="39" name="Picture 39" descr="output/1996/1996.Groundfish%20species%20density-Total%20fisheries%20landings.g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output/1996/1996.Groundfish%20species%20density-Total%20fisheries%20landings.gam.png"/>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28800" cy="1096472"/>
                      </a:xfrm>
                      <a:prstGeom prst="rect">
                        <a:avLst/>
                      </a:prstGeom>
                      <a:noFill/>
                      <a:ln>
                        <a:noFill/>
                      </a:ln>
                    </pic:spPr>
                  </pic:pic>
                </a:graphicData>
              </a:graphic>
            </wp:inline>
          </w:drawing>
        </w:r>
      </w:ins>
    </w:p>
    <w:p w14:paraId="56411CD9" w14:textId="0A918516" w:rsidR="005430D1" w:rsidRDefault="00FB5A88">
      <w:pPr>
        <w:rPr>
          <w:b/>
          <w:sz w:val="28"/>
          <w:szCs w:val="28"/>
        </w:rPr>
      </w:pPr>
      <w:r>
        <w:rPr>
          <w:b/>
          <w:sz w:val="28"/>
          <w:szCs w:val="28"/>
        </w:rPr>
        <w:t xml:space="preserve"> </w:t>
      </w:r>
      <w:r w:rsidR="005430D1">
        <w:rPr>
          <w:b/>
          <w:sz w:val="28"/>
          <w:szCs w:val="28"/>
        </w:rPr>
        <w:br w:type="page"/>
      </w:r>
    </w:p>
    <w:p w14:paraId="2EC7139C" w14:textId="7FD58A17" w:rsidR="00FB5A88" w:rsidDel="00DD561E" w:rsidRDefault="00FB5A88">
      <w:pPr>
        <w:rPr>
          <w:del w:id="111" w:author="Kelly Andrews" w:date="2018-01-18T16:52:00Z"/>
          <w:b/>
          <w:sz w:val="28"/>
          <w:szCs w:val="28"/>
        </w:rPr>
      </w:pPr>
    </w:p>
    <w:p w14:paraId="26480B69" w14:textId="3E1FA318" w:rsidR="00FB5A88" w:rsidDel="00DD561E" w:rsidRDefault="00FB5A88">
      <w:pPr>
        <w:rPr>
          <w:del w:id="112" w:author="Kelly Andrews" w:date="2018-01-18T16:52:00Z"/>
          <w:b/>
          <w:sz w:val="28"/>
          <w:szCs w:val="28"/>
        </w:rPr>
      </w:pPr>
    </w:p>
    <w:p w14:paraId="455FF128" w14:textId="56DC233F" w:rsidR="00A5264B" w:rsidRDefault="00F84397">
      <w:pPr>
        <w:rPr>
          <w:b/>
          <w:sz w:val="28"/>
          <w:szCs w:val="28"/>
        </w:rPr>
      </w:pPr>
      <w:r w:rsidRPr="00A5264B">
        <w:rPr>
          <w:b/>
          <w:sz w:val="28"/>
          <w:szCs w:val="28"/>
        </w:rPr>
        <w:t>Summary of updated reference points analysis using data from 1996 to 2016:</w:t>
      </w:r>
    </w:p>
    <w:p w14:paraId="0CB362AD" w14:textId="77777777" w:rsidR="00A5264B" w:rsidRDefault="00A5264B"/>
    <w:p w14:paraId="58DD43D7" w14:textId="77777777" w:rsidR="00D47D36" w:rsidRDefault="00A5264B">
      <w:r>
        <w:t>Data</w:t>
      </w:r>
      <w:r w:rsidR="00D47D36">
        <w:t>, code</w:t>
      </w:r>
      <w:r>
        <w:t xml:space="preserve"> and results can be found</w:t>
      </w:r>
      <w:r w:rsidR="00D47D36">
        <w:t xml:space="preserve"> in the “</w:t>
      </w:r>
      <w:r w:rsidR="00D47D36" w:rsidRPr="00D47D36">
        <w:t xml:space="preserve">CCIEA Reference Points update for </w:t>
      </w:r>
      <w:proofErr w:type="spellStart"/>
      <w:r w:rsidR="00D47D36" w:rsidRPr="00D47D36">
        <w:t>SoCC</w:t>
      </w:r>
      <w:proofErr w:type="spellEnd"/>
      <w:r w:rsidR="00D47D36" w:rsidRPr="00D47D36">
        <w:t xml:space="preserve"> Report 2018</w:t>
      </w:r>
      <w:r w:rsidR="00D47D36">
        <w:t>” google folder</w:t>
      </w:r>
      <w:r>
        <w:t xml:space="preserve">: </w:t>
      </w:r>
      <w:hyperlink r:id="rId16" w:history="1">
        <w:r w:rsidR="00D47D36" w:rsidRPr="001E77BD">
          <w:rPr>
            <w:rStyle w:val="Hyperlink"/>
          </w:rPr>
          <w:t>https://drive.google.com/open?id=1_8_ITHJzF-CzZZtZfYh2y8xNETfIik1V</w:t>
        </w:r>
      </w:hyperlink>
    </w:p>
    <w:p w14:paraId="3B806367" w14:textId="77777777" w:rsidR="00D47D36" w:rsidRDefault="00D47D36"/>
    <w:p w14:paraId="47722728" w14:textId="77777777" w:rsidR="00F84397" w:rsidRDefault="00F84397">
      <w:r>
        <w:t>Due to differences in oceanographic index calculations (our original analysis calculated summer modes by averaging monthly values for June – August, whereas the IEA report now averages from July – September), I included both summer calculations to look for threshold relationships.</w:t>
      </w:r>
    </w:p>
    <w:p w14:paraId="015500FA" w14:textId="77777777" w:rsidR="00F84397" w:rsidRDefault="00F84397"/>
    <w:p w14:paraId="35132953" w14:textId="77777777" w:rsidR="00F84397" w:rsidRDefault="00F84397">
      <w:r w:rsidRPr="00A5264B">
        <w:rPr>
          <w:b/>
        </w:rPr>
        <w:t>Data used:</w:t>
      </w:r>
      <w:r>
        <w:t xml:space="preserve"> </w:t>
      </w:r>
      <w:r w:rsidRPr="00F84397">
        <w:t>1996.2016.reference.points.data</w:t>
      </w:r>
      <w:r>
        <w:t>.csv</w:t>
      </w:r>
    </w:p>
    <w:p w14:paraId="3B2518F7" w14:textId="77777777" w:rsidR="00F84397" w:rsidRDefault="00F84397"/>
    <w:p w14:paraId="193B8979" w14:textId="77777777" w:rsidR="00F84397" w:rsidRDefault="00F84397">
      <w:r w:rsidRPr="00A5264B">
        <w:rPr>
          <w:b/>
        </w:rPr>
        <w:t>Code used:</w:t>
      </w:r>
      <w:r>
        <w:t xml:space="preserve"> </w:t>
      </w:r>
      <w:proofErr w:type="spellStart"/>
      <w:r w:rsidRPr="00F84397">
        <w:t>gamThresholds_for_SoCC_Report</w:t>
      </w:r>
      <w:r>
        <w:t>.R</w:t>
      </w:r>
      <w:proofErr w:type="spellEnd"/>
    </w:p>
    <w:p w14:paraId="1C159890" w14:textId="77777777" w:rsidR="00F84397" w:rsidRDefault="00F84397"/>
    <w:p w14:paraId="038A893C" w14:textId="77777777" w:rsidR="00F84397" w:rsidRPr="00A5264B" w:rsidRDefault="00F84397">
      <w:pPr>
        <w:rPr>
          <w:b/>
        </w:rPr>
      </w:pPr>
      <w:r w:rsidRPr="00A5264B">
        <w:rPr>
          <w:b/>
        </w:rPr>
        <w:t>Results:</w:t>
      </w:r>
    </w:p>
    <w:p w14:paraId="74BF69C2" w14:textId="77777777" w:rsidR="00F84397" w:rsidRDefault="00F84397"/>
    <w:p w14:paraId="6E4922B2" w14:textId="77777777" w:rsidR="00F84397" w:rsidRDefault="00F84397" w:rsidP="00F84397">
      <w:pPr>
        <w:pStyle w:val="ListParagraph"/>
        <w:numPr>
          <w:ilvl w:val="0"/>
          <w:numId w:val="1"/>
        </w:numPr>
      </w:pPr>
      <w:r>
        <w:t>153 response-driver relationship</w:t>
      </w:r>
      <w:r w:rsidR="00247134">
        <w:t xml:space="preserve"> combination</w:t>
      </w:r>
      <w:r>
        <w:t>s</w:t>
      </w:r>
      <w:r w:rsidR="00A5264B">
        <w:t xml:space="preserve"> (</w:t>
      </w:r>
      <w:r w:rsidR="00A5264B" w:rsidRPr="00A5264B">
        <w:rPr>
          <w:sz w:val="16"/>
          <w:szCs w:val="16"/>
        </w:rPr>
        <w:t>see output/1996/1996.all.models.summary.out.csv</w:t>
      </w:r>
      <w:r w:rsidR="00A5264B">
        <w:t>)</w:t>
      </w:r>
    </w:p>
    <w:p w14:paraId="06C5042C" w14:textId="77777777" w:rsidR="00A5264B" w:rsidRDefault="00A5264B" w:rsidP="00F84397">
      <w:pPr>
        <w:pStyle w:val="ListParagraph"/>
        <w:numPr>
          <w:ilvl w:val="1"/>
          <w:numId w:val="1"/>
        </w:numPr>
      </w:pPr>
      <w:r>
        <w:t>134 combinations had “linear” as best model</w:t>
      </w:r>
    </w:p>
    <w:p w14:paraId="4F3DC90D" w14:textId="77777777" w:rsidR="00130F35" w:rsidRDefault="00130F35" w:rsidP="00130F35">
      <w:pPr>
        <w:pStyle w:val="ListParagraph"/>
        <w:numPr>
          <w:ilvl w:val="2"/>
          <w:numId w:val="1"/>
        </w:numPr>
      </w:pPr>
      <w:r>
        <w:t>36 relationships were significant (p&lt;0.05)</w:t>
      </w:r>
    </w:p>
    <w:p w14:paraId="1056D2FD" w14:textId="77777777" w:rsidR="00130F35" w:rsidRDefault="00130F35" w:rsidP="00130F35">
      <w:pPr>
        <w:pStyle w:val="ListParagraph"/>
        <w:numPr>
          <w:ilvl w:val="3"/>
          <w:numId w:val="1"/>
        </w:numPr>
      </w:pPr>
      <w:r>
        <w:t>Examples</w:t>
      </w:r>
    </w:p>
    <w:p w14:paraId="6DE8F086" w14:textId="1B947524" w:rsidR="00130F35" w:rsidRDefault="00FD1FD6" w:rsidP="00130F35">
      <w:pPr>
        <w:pStyle w:val="ListParagraph"/>
        <w:numPr>
          <w:ilvl w:val="4"/>
          <w:numId w:val="1"/>
        </w:numPr>
      </w:pPr>
      <w:r>
        <w:t xml:space="preserve">Groundfish diversity </w:t>
      </w:r>
      <w:r w:rsidR="002E4119" w:rsidRPr="002E4119">
        <w:t>NPGO summer (Jul-Sep)</w:t>
      </w:r>
    </w:p>
    <w:p w14:paraId="1C6042DD" w14:textId="4AF1C279" w:rsidR="002E4119" w:rsidRDefault="00382D95" w:rsidP="00130F35">
      <w:pPr>
        <w:pStyle w:val="ListParagraph"/>
        <w:numPr>
          <w:ilvl w:val="4"/>
          <w:numId w:val="1"/>
        </w:numPr>
      </w:pPr>
      <w:r>
        <w:rPr>
          <w:noProof/>
        </w:rPr>
        <w:drawing>
          <wp:anchor distT="0" distB="0" distL="114300" distR="114300" simplePos="0" relativeHeight="251658240" behindDoc="0" locked="0" layoutInCell="1" allowOverlap="1" wp14:anchorId="357EC31E" wp14:editId="1555589F">
            <wp:simplePos x="0" y="0"/>
            <wp:positionH relativeFrom="column">
              <wp:posOffset>3937000</wp:posOffset>
            </wp:positionH>
            <wp:positionV relativeFrom="paragraph">
              <wp:posOffset>253365</wp:posOffset>
            </wp:positionV>
            <wp:extent cx="1828800" cy="1097915"/>
            <wp:effectExtent l="0" t="0" r="0" b="0"/>
            <wp:wrapTopAndBottom/>
            <wp:docPr id="2" name="Picture 2" descr="/Users/kelly.andrews/Documents/IEAs/California Current/Human Activities data/SoCC report/2018 report/Reference points figure/GAMM analysis/output/1996/1996.Copepod anomaly winter-PDO summer (Jul-Sep).g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kelly.andrews/Documents/IEAs/California Current/Human Activities data/SoCC report/2018 report/Reference points figure/GAMM analysis/output/1996/1996.Copepod anomaly winter-PDO summer (Jul-Sep).g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28800" cy="10979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14:anchorId="18126B2E" wp14:editId="06357A72">
            <wp:simplePos x="0" y="0"/>
            <wp:positionH relativeFrom="column">
              <wp:posOffset>1995805</wp:posOffset>
            </wp:positionH>
            <wp:positionV relativeFrom="paragraph">
              <wp:posOffset>251460</wp:posOffset>
            </wp:positionV>
            <wp:extent cx="1828800" cy="1097915"/>
            <wp:effectExtent l="0" t="0" r="0" b="0"/>
            <wp:wrapTopAndBottom/>
            <wp:docPr id="1" name="Picture 1" descr="/Users/kelly.andrews/Documents/IEAs/California Current/Human Activities data/SoCC report/2018 report/Reference points figure/GAMM analysis/output/1996/1996.Groundfish diversity-NPGO summer (Jul-Sep).g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kelly.andrews/Documents/IEAs/California Current/Human Activities data/SoCC report/2018 report/Reference points figure/GAMM analysis/output/1996/1996.Groundfish diversity-NPGO summer (Jul-Sep).g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28800" cy="1097915"/>
                    </a:xfrm>
                    <a:prstGeom prst="rect">
                      <a:avLst/>
                    </a:prstGeom>
                    <a:noFill/>
                    <a:ln>
                      <a:noFill/>
                    </a:ln>
                  </pic:spPr>
                </pic:pic>
              </a:graphicData>
            </a:graphic>
            <wp14:sizeRelH relativeFrom="page">
              <wp14:pctWidth>0</wp14:pctWidth>
            </wp14:sizeRelH>
            <wp14:sizeRelV relativeFrom="page">
              <wp14:pctHeight>0</wp14:pctHeight>
            </wp14:sizeRelV>
          </wp:anchor>
        </w:drawing>
      </w:r>
      <w:r w:rsidR="00FD1FD6">
        <w:t xml:space="preserve">Copepod anomaly winter </w:t>
      </w:r>
      <w:r w:rsidR="002E4119" w:rsidRPr="002E4119">
        <w:t>PDO summer (Jul-Sep)</w:t>
      </w:r>
      <w:r w:rsidR="00752E18">
        <w:t xml:space="preserve"> – </w:t>
      </w:r>
      <w:r w:rsidR="00752E18" w:rsidRPr="00752E18">
        <w:rPr>
          <w:color w:val="FF0000"/>
        </w:rPr>
        <w:t>[WHOA</w:t>
      </w:r>
      <w:r>
        <w:rPr>
          <w:color w:val="FF0000"/>
        </w:rPr>
        <w:t>]</w:t>
      </w:r>
    </w:p>
    <w:p w14:paraId="56E95817" w14:textId="77777777" w:rsidR="0048339A" w:rsidRDefault="0048339A" w:rsidP="0048339A">
      <w:pPr>
        <w:pStyle w:val="ListParagraph"/>
        <w:ind w:left="1440"/>
      </w:pPr>
    </w:p>
    <w:p w14:paraId="782B9954" w14:textId="77777777" w:rsidR="00F0639F" w:rsidRDefault="00F0639F" w:rsidP="00F0639F">
      <w:pPr>
        <w:pStyle w:val="ListParagraph"/>
        <w:ind w:left="1440"/>
      </w:pPr>
    </w:p>
    <w:p w14:paraId="33F1C744" w14:textId="5C8734D7" w:rsidR="00A5264B" w:rsidRDefault="00A5264B" w:rsidP="00F84397">
      <w:pPr>
        <w:pStyle w:val="ListParagraph"/>
        <w:numPr>
          <w:ilvl w:val="1"/>
          <w:numId w:val="1"/>
        </w:numPr>
      </w:pPr>
      <w:r>
        <w:t>15 combinations had “LMAC” as best model</w:t>
      </w:r>
      <w:r w:rsidR="00FC4060">
        <w:t xml:space="preserve"> (p.ac&lt;0.05, but </w:t>
      </w:r>
      <w:proofErr w:type="spellStart"/>
      <w:r w:rsidR="00FC4060">
        <w:t>edf</w:t>
      </w:r>
      <w:proofErr w:type="spellEnd"/>
      <w:r w:rsidR="00FC4060">
        <w:t xml:space="preserve"> &lt; 2.0)</w:t>
      </w:r>
    </w:p>
    <w:p w14:paraId="5D765145" w14:textId="7B3E1BC1" w:rsidR="00130F35" w:rsidRDefault="00130F35" w:rsidP="00130F35">
      <w:pPr>
        <w:pStyle w:val="ListParagraph"/>
        <w:numPr>
          <w:ilvl w:val="2"/>
          <w:numId w:val="1"/>
        </w:numPr>
      </w:pPr>
      <w:r>
        <w:t>None were significant at the p&lt;0.05 level</w:t>
      </w:r>
    </w:p>
    <w:p w14:paraId="1F18AE8B" w14:textId="63586DEE" w:rsidR="00FD1FD6" w:rsidRDefault="00FD1FD6" w:rsidP="00FD1FD6">
      <w:pPr>
        <w:pStyle w:val="ListParagraph"/>
        <w:numPr>
          <w:ilvl w:val="3"/>
          <w:numId w:val="1"/>
        </w:numPr>
      </w:pPr>
      <w:r>
        <w:t>Examples</w:t>
      </w:r>
    </w:p>
    <w:p w14:paraId="10ECC23F" w14:textId="547B9EE2" w:rsidR="00FD1FD6" w:rsidRDefault="00FD1FD6" w:rsidP="00FD1FD6">
      <w:pPr>
        <w:pStyle w:val="ListParagraph"/>
        <w:numPr>
          <w:ilvl w:val="4"/>
          <w:numId w:val="1"/>
        </w:numPr>
      </w:pPr>
      <w:r>
        <w:t xml:space="preserve">Groundfish mean trophic level </w:t>
      </w:r>
      <w:r w:rsidRPr="00FD1FD6">
        <w:t>Groundfish landings</w:t>
      </w:r>
    </w:p>
    <w:p w14:paraId="65E4A3C1" w14:textId="258B2D14" w:rsidR="00FD1FD6" w:rsidRDefault="0048339A" w:rsidP="00FD1FD6">
      <w:pPr>
        <w:pStyle w:val="ListParagraph"/>
        <w:numPr>
          <w:ilvl w:val="4"/>
          <w:numId w:val="1"/>
        </w:numPr>
      </w:pPr>
      <w:r>
        <w:rPr>
          <w:noProof/>
        </w:rPr>
        <w:drawing>
          <wp:anchor distT="0" distB="0" distL="114300" distR="114300" simplePos="0" relativeHeight="251664384" behindDoc="0" locked="0" layoutInCell="1" allowOverlap="1" wp14:anchorId="6A4524CF" wp14:editId="4CA7211C">
            <wp:simplePos x="0" y="0"/>
            <wp:positionH relativeFrom="column">
              <wp:posOffset>4051935</wp:posOffset>
            </wp:positionH>
            <wp:positionV relativeFrom="paragraph">
              <wp:posOffset>214630</wp:posOffset>
            </wp:positionV>
            <wp:extent cx="1828800" cy="1097915"/>
            <wp:effectExtent l="0" t="0" r="0" b="0"/>
            <wp:wrapTopAndBottom/>
            <wp:docPr id="3" name="Picture 3" descr="/Users/kelly.andrews/Documents/IEAs/California Current/Human Activities data/SoCC report/2018 report/Reference points figure/GAMM analysis/output/1996/1996.Groundfish mean trophic level-Groundfish landings.g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kelly.andrews/Documents/IEAs/California Current/Human Activities data/SoCC report/2018 report/Reference points figure/GAMM analysis/output/1996/1996.Groundfish mean trophic level-Groundfish landings.g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28800" cy="1097915"/>
                    </a:xfrm>
                    <a:prstGeom prst="rect">
                      <a:avLst/>
                    </a:prstGeom>
                    <a:noFill/>
                    <a:ln>
                      <a:noFill/>
                    </a:ln>
                  </pic:spPr>
                </pic:pic>
              </a:graphicData>
            </a:graphic>
            <wp14:sizeRelH relativeFrom="page">
              <wp14:pctWidth>0</wp14:pctWidth>
            </wp14:sizeRelH>
            <wp14:sizeRelV relativeFrom="page">
              <wp14:pctHeight>0</wp14:pctHeight>
            </wp14:sizeRelV>
          </wp:anchor>
        </w:drawing>
      </w:r>
      <w:r w:rsidR="00E155FB">
        <w:rPr>
          <w:noProof/>
        </w:rPr>
        <w:drawing>
          <wp:anchor distT="0" distB="0" distL="114300" distR="114300" simplePos="0" relativeHeight="251659264" behindDoc="0" locked="0" layoutInCell="1" allowOverlap="1" wp14:anchorId="5BF1F0A6" wp14:editId="42AE03C4">
            <wp:simplePos x="0" y="0"/>
            <wp:positionH relativeFrom="column">
              <wp:posOffset>2107565</wp:posOffset>
            </wp:positionH>
            <wp:positionV relativeFrom="paragraph">
              <wp:posOffset>211455</wp:posOffset>
            </wp:positionV>
            <wp:extent cx="1828800" cy="1097915"/>
            <wp:effectExtent l="0" t="0" r="0" b="0"/>
            <wp:wrapTopAndBottom/>
            <wp:docPr id="4" name="Picture 4" descr="/Users/kelly.andrews/Documents/IEAs/California Current/Human Activities data/SoCC report/2018 report/Reference points figure/GAMM analysis/output/1996/1996.Groundfish mean trophic level-PDO summer (Jul-Sep).g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kelly.andrews/Documents/IEAs/California Current/Human Activities data/SoCC report/2018 report/Reference points figure/GAMM analysis/output/1996/1996.Groundfish mean trophic level-PDO summer (Jul-Sep).g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8800" cy="1097915"/>
                    </a:xfrm>
                    <a:prstGeom prst="rect">
                      <a:avLst/>
                    </a:prstGeom>
                    <a:noFill/>
                    <a:ln>
                      <a:noFill/>
                    </a:ln>
                  </pic:spPr>
                </pic:pic>
              </a:graphicData>
            </a:graphic>
            <wp14:sizeRelH relativeFrom="page">
              <wp14:pctWidth>0</wp14:pctWidth>
            </wp14:sizeRelH>
            <wp14:sizeRelV relativeFrom="page">
              <wp14:pctHeight>0</wp14:pctHeight>
            </wp14:sizeRelV>
          </wp:anchor>
        </w:drawing>
      </w:r>
      <w:r w:rsidR="00FD1FD6">
        <w:t xml:space="preserve">Groundfish mean trophic level </w:t>
      </w:r>
      <w:r w:rsidR="00FD1FD6" w:rsidRPr="00FD1FD6">
        <w:t>PDO summer (Jul-Sep)</w:t>
      </w:r>
    </w:p>
    <w:p w14:paraId="50E54791" w14:textId="77777777" w:rsidR="0048339A" w:rsidRDefault="0048339A" w:rsidP="0048339A">
      <w:pPr>
        <w:pStyle w:val="ListParagraph"/>
        <w:ind w:left="1440"/>
      </w:pPr>
    </w:p>
    <w:p w14:paraId="4F39D19F" w14:textId="2C754AB3" w:rsidR="00F0639F" w:rsidRDefault="00F0639F">
      <w:del w:id="113" w:author="Kelly Andrews" w:date="2018-01-18T16:37:00Z">
        <w:r w:rsidDel="00402272">
          <w:br w:type="page"/>
        </w:r>
      </w:del>
    </w:p>
    <w:p w14:paraId="0F6B1E26" w14:textId="02CB604B" w:rsidR="00130F35" w:rsidRDefault="00A5264B" w:rsidP="00F84397">
      <w:pPr>
        <w:pStyle w:val="ListParagraph"/>
        <w:numPr>
          <w:ilvl w:val="1"/>
          <w:numId w:val="1"/>
        </w:numPr>
      </w:pPr>
      <w:r>
        <w:t>4 combinations</w:t>
      </w:r>
      <w:r w:rsidR="00F84397">
        <w:t xml:space="preserve"> had </w:t>
      </w:r>
      <w:r w:rsidR="00130F35">
        <w:t>“GAM”</w:t>
      </w:r>
      <w:r w:rsidR="00382D95" w:rsidRPr="00382D95">
        <w:rPr>
          <w:noProof/>
        </w:rPr>
        <w:t xml:space="preserve"> </w:t>
      </w:r>
      <w:r w:rsidR="00130F35">
        <w:t>as best model</w:t>
      </w:r>
    </w:p>
    <w:p w14:paraId="1B705506" w14:textId="77777777" w:rsidR="00F84397" w:rsidRDefault="00513EE7" w:rsidP="00130F35">
      <w:pPr>
        <w:pStyle w:val="ListParagraph"/>
        <w:numPr>
          <w:ilvl w:val="2"/>
          <w:numId w:val="1"/>
        </w:numPr>
      </w:pPr>
      <w:r>
        <w:t>S</w:t>
      </w:r>
      <w:r w:rsidR="00F84397">
        <w:t>ignificant non-linear relationships with GAM models</w:t>
      </w:r>
    </w:p>
    <w:p w14:paraId="3F7A8A04" w14:textId="77777777" w:rsidR="00FD1FD6" w:rsidRDefault="00FD1FD6" w:rsidP="00FD1FD6">
      <w:pPr>
        <w:pStyle w:val="ListParagraph"/>
        <w:numPr>
          <w:ilvl w:val="3"/>
          <w:numId w:val="1"/>
        </w:numPr>
      </w:pPr>
      <w:r>
        <w:t>All four relationships</w:t>
      </w:r>
    </w:p>
    <w:p w14:paraId="5B0D9631" w14:textId="0284B9F2" w:rsidR="00FD1FD6" w:rsidRDefault="00FD1FD6" w:rsidP="00FD1FD6">
      <w:pPr>
        <w:pStyle w:val="ListParagraph"/>
        <w:numPr>
          <w:ilvl w:val="4"/>
          <w:numId w:val="1"/>
        </w:numPr>
      </w:pPr>
      <w:r>
        <w:t>CA sea lion pup growth Habitat modification</w:t>
      </w:r>
    </w:p>
    <w:p w14:paraId="3347AE5E" w14:textId="3CD2005C" w:rsidR="00FD1FD6" w:rsidRDefault="00FD1FD6" w:rsidP="00FD1FD6">
      <w:pPr>
        <w:pStyle w:val="ListParagraph"/>
        <w:numPr>
          <w:ilvl w:val="4"/>
          <w:numId w:val="1"/>
        </w:numPr>
      </w:pPr>
      <w:r>
        <w:t>CA sea lion pup production NOI summer (Jun-Aug)</w:t>
      </w:r>
    </w:p>
    <w:p w14:paraId="5FF91A72" w14:textId="5C65082A" w:rsidR="00FD1FD6" w:rsidRDefault="00FD1FD6" w:rsidP="00FD1FD6">
      <w:pPr>
        <w:pStyle w:val="ListParagraph"/>
        <w:numPr>
          <w:ilvl w:val="4"/>
          <w:numId w:val="1"/>
        </w:numPr>
      </w:pPr>
      <w:r>
        <w:t>Groundfish mean trophic level PDO summer (Jun-Aug)</w:t>
      </w:r>
    </w:p>
    <w:p w14:paraId="7278807F" w14:textId="6938C46D" w:rsidR="00FD1FD6" w:rsidRDefault="000B31FE" w:rsidP="00FD1FD6">
      <w:pPr>
        <w:pStyle w:val="ListParagraph"/>
        <w:numPr>
          <w:ilvl w:val="4"/>
          <w:numId w:val="1"/>
        </w:numPr>
      </w:pPr>
      <w:r>
        <w:rPr>
          <w:noProof/>
        </w:rPr>
        <w:drawing>
          <wp:anchor distT="0" distB="0" distL="114300" distR="114300" simplePos="0" relativeHeight="251667456" behindDoc="0" locked="0" layoutInCell="1" allowOverlap="1" wp14:anchorId="78B7BE84" wp14:editId="28D352D1">
            <wp:simplePos x="0" y="0"/>
            <wp:positionH relativeFrom="column">
              <wp:posOffset>2225675</wp:posOffset>
            </wp:positionH>
            <wp:positionV relativeFrom="paragraph">
              <wp:posOffset>3001645</wp:posOffset>
            </wp:positionV>
            <wp:extent cx="1828800" cy="2642235"/>
            <wp:effectExtent l="0" t="0" r="0" b="0"/>
            <wp:wrapTopAndBottom/>
            <wp:docPr id="7" name="Picture 7" descr="/Users/kelly.andrews/Documents/IEAs/California Current/Human Activities data/SoCC report/2018 report/Reference points figure/GAMM analysis/output/1996/1996.Groundfish mean trophic level-PDO summer (Jun-Aug).3.panel.g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kelly.andrews/Documents/IEAs/California Current/Human Activities data/SoCC report/2018 report/Reference points figure/GAMM analysis/output/1996/1996.Groundfish mean trophic level-PDO summer (Jun-Aug).3.panel.g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28800" cy="2642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6BC72CBF" wp14:editId="4E1CE2E2">
            <wp:simplePos x="0" y="0"/>
            <wp:positionH relativeFrom="column">
              <wp:posOffset>2225731</wp:posOffset>
            </wp:positionH>
            <wp:positionV relativeFrom="paragraph">
              <wp:posOffset>254635</wp:posOffset>
            </wp:positionV>
            <wp:extent cx="1828800" cy="2642235"/>
            <wp:effectExtent l="0" t="0" r="0" b="0"/>
            <wp:wrapTopAndBottom/>
            <wp:docPr id="5" name="Picture 5" descr="/Users/kelly.andrews/Documents/IEAs/California Current/Human Activities data/SoCC report/2018 report/Reference points figure/GAMM analysis/output/1996/1996.CA sea lion pup growth-Habitat modification.3.panel.g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kelly.andrews/Documents/IEAs/California Current/Human Activities data/SoCC report/2018 report/Reference points figure/GAMM analysis/output/1996/1996.CA sea lion pup growth-Habitat modification.3.panel.g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8800" cy="2642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14:anchorId="5CF4BD9B" wp14:editId="4538D277">
            <wp:simplePos x="0" y="0"/>
            <wp:positionH relativeFrom="margin">
              <wp:align>right</wp:align>
            </wp:positionH>
            <wp:positionV relativeFrom="paragraph">
              <wp:posOffset>3001645</wp:posOffset>
            </wp:positionV>
            <wp:extent cx="1828800" cy="2642235"/>
            <wp:effectExtent l="0" t="0" r="0" b="0"/>
            <wp:wrapTopAndBottom/>
            <wp:docPr id="8" name="Picture 8" descr="/Users/kelly.andrews/Documents/IEAs/California Current/Human Activities data/SoCC report/2018 report/Reference points figure/GAMM analysis/output/1996/1996.Copepod anomaly summer-NOI summer (Jun-Aug).3.panel.g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kelly.andrews/Documents/IEAs/California Current/Human Activities data/SoCC report/2018 report/Reference points figure/GAMM analysis/output/1996/1996.Copepod anomaly summer-NOI summer (Jun-Aug).3.panel.g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28800" cy="2642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02041C69" wp14:editId="2FEEFB52">
            <wp:simplePos x="0" y="0"/>
            <wp:positionH relativeFrom="margin">
              <wp:align>right</wp:align>
            </wp:positionH>
            <wp:positionV relativeFrom="paragraph">
              <wp:posOffset>254635</wp:posOffset>
            </wp:positionV>
            <wp:extent cx="1828800" cy="2642235"/>
            <wp:effectExtent l="0" t="0" r="0" b="0"/>
            <wp:wrapTopAndBottom/>
            <wp:docPr id="6" name="Picture 6" descr="/Users/kelly.andrews/Documents/IEAs/California Current/Human Activities data/SoCC report/2018 report/Reference points figure/GAMM analysis/output/1996/1996.CA sea lion pup production-NOI summer (Jun-Aug).3.panel.g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kelly.andrews/Documents/IEAs/California Current/Human Activities data/SoCC report/2018 report/Reference points figure/GAMM analysis/output/1996/1996.CA sea lion pup production-NOI summer (Jun-Aug).3.panel.g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8800" cy="2642235"/>
                    </a:xfrm>
                    <a:prstGeom prst="rect">
                      <a:avLst/>
                    </a:prstGeom>
                    <a:noFill/>
                    <a:ln>
                      <a:noFill/>
                    </a:ln>
                  </pic:spPr>
                </pic:pic>
              </a:graphicData>
            </a:graphic>
            <wp14:sizeRelH relativeFrom="page">
              <wp14:pctWidth>0</wp14:pctWidth>
            </wp14:sizeRelH>
            <wp14:sizeRelV relativeFrom="page">
              <wp14:pctHeight>0</wp14:pctHeight>
            </wp14:sizeRelV>
          </wp:anchor>
        </w:drawing>
      </w:r>
      <w:r w:rsidR="00FD1FD6">
        <w:t>Copepod anomaly summer NOI summer (Jun-Aug)</w:t>
      </w:r>
    </w:p>
    <w:p w14:paraId="558BB685" w14:textId="77777777" w:rsidR="0048339A" w:rsidRDefault="0048339A" w:rsidP="0048339A">
      <w:pPr>
        <w:pStyle w:val="ListParagraph"/>
        <w:ind w:left="1440"/>
      </w:pPr>
    </w:p>
    <w:p w14:paraId="25BC58E9" w14:textId="77777777" w:rsidR="000B31FE" w:rsidRDefault="000B31FE" w:rsidP="000B31FE">
      <w:pPr>
        <w:pStyle w:val="ListParagraph"/>
        <w:ind w:left="1440"/>
      </w:pPr>
    </w:p>
    <w:p w14:paraId="13E6765C" w14:textId="6B1B381E" w:rsidR="00F84397" w:rsidRDefault="00130F35" w:rsidP="00F84397">
      <w:pPr>
        <w:pStyle w:val="ListParagraph"/>
        <w:numPr>
          <w:ilvl w:val="1"/>
          <w:numId w:val="1"/>
        </w:numPr>
      </w:pPr>
      <w:r>
        <w:t>0 combinations had “GAMM” as best model</w:t>
      </w:r>
    </w:p>
    <w:p w14:paraId="0B576265" w14:textId="64B706FE" w:rsidR="00B62F79" w:rsidRDefault="00B62F79" w:rsidP="00B62F79">
      <w:pPr>
        <w:pStyle w:val="ListParagraph"/>
      </w:pPr>
    </w:p>
    <w:p w14:paraId="32666E4C" w14:textId="4693A41E" w:rsidR="00B62F79" w:rsidRDefault="00B62F79" w:rsidP="00B62F79">
      <w:pPr>
        <w:pStyle w:val="ListParagraph"/>
        <w:numPr>
          <w:ilvl w:val="0"/>
          <w:numId w:val="1"/>
        </w:numPr>
      </w:pPr>
      <w:r>
        <w:t>Every significant GAM relationship had a single significant threshold level (</w:t>
      </w:r>
      <w:r w:rsidRPr="00B62F79">
        <w:rPr>
          <w:sz w:val="16"/>
          <w:szCs w:val="16"/>
        </w:rPr>
        <w:t>see: output/1996/1996.magnitude of threshold.gam.csv</w:t>
      </w:r>
      <w:r>
        <w:t>)</w:t>
      </w:r>
      <w:r w:rsidR="0048339A">
        <w:t>. In our Ecosphere paper, one significant non-linear relationship did not have a significant threshold.</w:t>
      </w:r>
    </w:p>
    <w:p w14:paraId="4B47065E" w14:textId="7ABC7B61" w:rsidR="00B62F79" w:rsidRDefault="00752E18" w:rsidP="00B62F79">
      <w:pPr>
        <w:pStyle w:val="ListParagraph"/>
        <w:numPr>
          <w:ilvl w:val="0"/>
          <w:numId w:val="1"/>
        </w:numPr>
      </w:pPr>
      <w:r>
        <w:t xml:space="preserve">There were 9 linear relationships that were identified to have a threshold (only seen because I had all combinations plotted, whereas in the past, I only plotted and </w:t>
      </w:r>
      <w:proofErr w:type="gramStart"/>
      <w:r>
        <w:t>looked for</w:t>
      </w:r>
      <w:proofErr w:type="gramEnd"/>
      <w:r>
        <w:t xml:space="preserve"> thresholds of relationships that had significant non-</w:t>
      </w:r>
      <w:proofErr w:type="spellStart"/>
      <w:r>
        <w:t>linearities</w:t>
      </w:r>
      <w:proofErr w:type="spellEnd"/>
      <w:r w:rsidR="00A75091">
        <w:t>)</w:t>
      </w:r>
      <w:r>
        <w:t>.</w:t>
      </w:r>
      <w:r w:rsidR="00A75091">
        <w:t xml:space="preserve"> </w:t>
      </w:r>
      <w:proofErr w:type="gramStart"/>
      <w:r w:rsidR="00A75091">
        <w:t>These look</w:t>
      </w:r>
      <w:proofErr w:type="gramEnd"/>
      <w:r w:rsidR="00A75091">
        <w:t xml:space="preserve"> to be relationships where the </w:t>
      </w:r>
      <w:proofErr w:type="spellStart"/>
      <w:r w:rsidR="00A75091">
        <w:t>edf</w:t>
      </w:r>
      <w:proofErr w:type="spellEnd"/>
      <w:r w:rsidR="00A75091">
        <w:t xml:space="preserve"> value is just under 2.0.</w:t>
      </w:r>
      <w:r w:rsidR="00BE7782">
        <w:t xml:space="preserve"> Some of these are repeats using both averages of summer PDO or NOI.</w:t>
      </w:r>
    </w:p>
    <w:p w14:paraId="7ECC2F5E" w14:textId="77777777" w:rsidR="00752E18" w:rsidRDefault="00752E18" w:rsidP="00752E18"/>
    <w:p w14:paraId="63B193AD" w14:textId="11FF83AB" w:rsidR="00234358" w:rsidRDefault="00234358" w:rsidP="00234358">
      <w:pPr>
        <w:pStyle w:val="ListParagraph"/>
        <w:numPr>
          <w:ilvl w:val="1"/>
          <w:numId w:val="1"/>
        </w:numPr>
      </w:pPr>
      <w:r>
        <w:t xml:space="preserve">CA sea lion pup growth NOI summer (Jul-Sep); </w:t>
      </w:r>
      <w:proofErr w:type="spellStart"/>
      <w:r>
        <w:t>edf</w:t>
      </w:r>
      <w:proofErr w:type="spellEnd"/>
      <w:r>
        <w:t>=1.819761839</w:t>
      </w:r>
    </w:p>
    <w:p w14:paraId="2E7B510E" w14:textId="6D7D2150" w:rsidR="00234358" w:rsidRDefault="00F0639F" w:rsidP="00234358">
      <w:pPr>
        <w:pStyle w:val="ListParagraph"/>
        <w:numPr>
          <w:ilvl w:val="1"/>
          <w:numId w:val="1"/>
        </w:numPr>
      </w:pPr>
      <w:r>
        <w:rPr>
          <w:b/>
          <w:noProof/>
        </w:rPr>
        <w:drawing>
          <wp:anchor distT="0" distB="0" distL="114300" distR="114300" simplePos="0" relativeHeight="251670528" behindDoc="0" locked="0" layoutInCell="1" allowOverlap="1" wp14:anchorId="25A7F61D" wp14:editId="7E2C3554">
            <wp:simplePos x="0" y="0"/>
            <wp:positionH relativeFrom="margin">
              <wp:posOffset>4114800</wp:posOffset>
            </wp:positionH>
            <wp:positionV relativeFrom="paragraph">
              <wp:posOffset>397510</wp:posOffset>
            </wp:positionV>
            <wp:extent cx="1828800" cy="1096645"/>
            <wp:effectExtent l="0" t="0" r="0" b="0"/>
            <wp:wrapTopAndBottom/>
            <wp:docPr id="25" name="Picture 25" descr="output/1996/1996.CA%20sea%20lion%20pup%20growth-PDO%20summer%20(Jun-Aug).g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utput/1996/1996.CA%20sea%20lion%20pup%20growth-PDO%20summer%20(Jun-Aug).g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28800" cy="1096645"/>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rPr>
        <w:drawing>
          <wp:anchor distT="0" distB="0" distL="114300" distR="114300" simplePos="0" relativeHeight="251673600" behindDoc="0" locked="0" layoutInCell="1" allowOverlap="1" wp14:anchorId="57BF8F5C" wp14:editId="0106CEBB">
            <wp:simplePos x="0" y="0"/>
            <wp:positionH relativeFrom="column">
              <wp:posOffset>2057400</wp:posOffset>
            </wp:positionH>
            <wp:positionV relativeFrom="paragraph">
              <wp:posOffset>399415</wp:posOffset>
            </wp:positionV>
            <wp:extent cx="1828800" cy="1096645"/>
            <wp:effectExtent l="0" t="0" r="0" b="0"/>
            <wp:wrapTopAndBottom/>
            <wp:docPr id="12" name="Picture 12" descr="output/1996/1996.CA%20sea%20lion%20pup%20growth-PDO%20summer%20(Jul-Sep).g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utput/1996/1996.CA%20sea%20lion%20pup%20growth-PDO%20summer%20(Jul-Sep).g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8800" cy="10966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14:anchorId="6BE1DDE8" wp14:editId="7D358F1B">
            <wp:simplePos x="0" y="0"/>
            <wp:positionH relativeFrom="margin">
              <wp:posOffset>0</wp:posOffset>
            </wp:positionH>
            <wp:positionV relativeFrom="paragraph">
              <wp:posOffset>401955</wp:posOffset>
            </wp:positionV>
            <wp:extent cx="1828800" cy="1096645"/>
            <wp:effectExtent l="0" t="0" r="0" b="0"/>
            <wp:wrapTopAndBottom/>
            <wp:docPr id="10" name="Picture 10" descr="output/1996/1996.CA%20sea%20lion%20pup%20growth-NOI%20summer%20(Jul-Sep).g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put/1996/1996.CA%20sea%20lion%20pup%20growth-NOI%20summer%20(Jul-Sep).g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8800" cy="1096645"/>
                    </a:xfrm>
                    <a:prstGeom prst="rect">
                      <a:avLst/>
                    </a:prstGeom>
                    <a:noFill/>
                    <a:ln>
                      <a:noFill/>
                    </a:ln>
                  </pic:spPr>
                </pic:pic>
              </a:graphicData>
            </a:graphic>
            <wp14:sizeRelH relativeFrom="page">
              <wp14:pctWidth>0</wp14:pctWidth>
            </wp14:sizeRelH>
            <wp14:sizeRelV relativeFrom="page">
              <wp14:pctHeight>0</wp14:pctHeight>
            </wp14:sizeRelV>
          </wp:anchor>
        </w:drawing>
      </w:r>
      <w:r w:rsidR="00234358">
        <w:t xml:space="preserve">CA sea lion pup growth PDO summer (Jul-Sep); </w:t>
      </w:r>
      <w:proofErr w:type="spellStart"/>
      <w:r w:rsidR="00234358">
        <w:t>edf</w:t>
      </w:r>
      <w:proofErr w:type="spellEnd"/>
      <w:r w:rsidR="00234358">
        <w:t>=1.879853136</w:t>
      </w:r>
    </w:p>
    <w:p w14:paraId="5D9AA55C" w14:textId="4173D1D0" w:rsidR="00F0639F" w:rsidRDefault="00234358" w:rsidP="00F0639F">
      <w:pPr>
        <w:pStyle w:val="ListParagraph"/>
        <w:numPr>
          <w:ilvl w:val="1"/>
          <w:numId w:val="1"/>
        </w:numPr>
      </w:pPr>
      <w:r>
        <w:t xml:space="preserve">CA sea lion pup growth PDO summer (Jun-Aug); </w:t>
      </w:r>
      <w:proofErr w:type="spellStart"/>
      <w:r>
        <w:t>edf</w:t>
      </w:r>
      <w:proofErr w:type="spellEnd"/>
      <w:r>
        <w:t>=1.79262009</w:t>
      </w:r>
    </w:p>
    <w:p w14:paraId="1D699875" w14:textId="79AF375F" w:rsidR="00234358" w:rsidRDefault="00234358" w:rsidP="00234358">
      <w:pPr>
        <w:pStyle w:val="ListParagraph"/>
        <w:numPr>
          <w:ilvl w:val="1"/>
          <w:numId w:val="1"/>
        </w:numPr>
      </w:pPr>
      <w:r>
        <w:t xml:space="preserve">Groundfish species density Total fisheries landings; </w:t>
      </w:r>
      <w:proofErr w:type="spellStart"/>
      <w:r>
        <w:t>edf</w:t>
      </w:r>
      <w:proofErr w:type="spellEnd"/>
      <w:r>
        <w:t>=1.822910913</w:t>
      </w:r>
    </w:p>
    <w:p w14:paraId="770A7FBE" w14:textId="1B208B55" w:rsidR="00234358" w:rsidRDefault="00234358" w:rsidP="00234358">
      <w:pPr>
        <w:pStyle w:val="ListParagraph"/>
        <w:numPr>
          <w:ilvl w:val="1"/>
          <w:numId w:val="1"/>
        </w:numPr>
      </w:pPr>
      <w:r>
        <w:t xml:space="preserve">Groundfish diversity NOI summer (Jul-Sep); </w:t>
      </w:r>
      <w:proofErr w:type="spellStart"/>
      <w:r>
        <w:t>edf</w:t>
      </w:r>
      <w:proofErr w:type="spellEnd"/>
      <w:r>
        <w:t>=1.767529911</w:t>
      </w:r>
    </w:p>
    <w:p w14:paraId="68D3818D" w14:textId="56AADEEB" w:rsidR="00234358" w:rsidRDefault="00F0639F" w:rsidP="00234358">
      <w:pPr>
        <w:pStyle w:val="ListParagraph"/>
        <w:numPr>
          <w:ilvl w:val="1"/>
          <w:numId w:val="1"/>
        </w:numPr>
      </w:pPr>
      <w:r>
        <w:rPr>
          <w:b/>
          <w:noProof/>
        </w:rPr>
        <w:drawing>
          <wp:anchor distT="0" distB="0" distL="114300" distR="114300" simplePos="0" relativeHeight="251671552" behindDoc="0" locked="0" layoutInCell="1" allowOverlap="1" wp14:anchorId="62C27C0A" wp14:editId="0AC00157">
            <wp:simplePos x="0" y="0"/>
            <wp:positionH relativeFrom="margin">
              <wp:posOffset>0</wp:posOffset>
            </wp:positionH>
            <wp:positionV relativeFrom="paragraph">
              <wp:posOffset>202565</wp:posOffset>
            </wp:positionV>
            <wp:extent cx="1828800" cy="1096645"/>
            <wp:effectExtent l="0" t="0" r="0" b="0"/>
            <wp:wrapTopAndBottom/>
            <wp:docPr id="26" name="Picture 26" descr="output/1996/1996.Groundfish%20species%20density-Total%20fisheries%20landings.g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utput/1996/1996.Groundfish%20species%20density-Total%20fisheries%20landings.g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28800" cy="1096645"/>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rPr>
        <w:drawing>
          <wp:anchor distT="0" distB="0" distL="114300" distR="114300" simplePos="0" relativeHeight="251676672" behindDoc="0" locked="0" layoutInCell="1" allowOverlap="1" wp14:anchorId="2474ACCC" wp14:editId="03000F4C">
            <wp:simplePos x="0" y="0"/>
            <wp:positionH relativeFrom="column">
              <wp:posOffset>2057400</wp:posOffset>
            </wp:positionH>
            <wp:positionV relativeFrom="paragraph">
              <wp:posOffset>200025</wp:posOffset>
            </wp:positionV>
            <wp:extent cx="1828800" cy="1096645"/>
            <wp:effectExtent l="0" t="0" r="0" b="0"/>
            <wp:wrapTopAndBottom/>
            <wp:docPr id="29" name="Picture 29" descr="output/1996/1996.Groundfish%20diversity-NOI%20summer%20(Jul-Sep).g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utput/1996/1996.Groundfish%20diversity-NOI%20summer%20(Jul-Sep).g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28800" cy="1096645"/>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rPr>
        <w:drawing>
          <wp:anchor distT="0" distB="0" distL="114300" distR="114300" simplePos="0" relativeHeight="251675648" behindDoc="0" locked="0" layoutInCell="1" allowOverlap="1" wp14:anchorId="2FD26D43" wp14:editId="34577BED">
            <wp:simplePos x="0" y="0"/>
            <wp:positionH relativeFrom="margin">
              <wp:posOffset>4114800</wp:posOffset>
            </wp:positionH>
            <wp:positionV relativeFrom="paragraph">
              <wp:posOffset>200660</wp:posOffset>
            </wp:positionV>
            <wp:extent cx="1828800" cy="1096645"/>
            <wp:effectExtent l="0" t="0" r="0" b="0"/>
            <wp:wrapTopAndBottom/>
            <wp:docPr id="30" name="Picture 30" descr="output/1996/1996.Groundfish%20diversity-NOI%20summer%20(Jun-Aug).g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utput/1996/1996.Groundfish%20diversity-NOI%20summer%20(Jun-Aug).g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28800" cy="1096645"/>
                    </a:xfrm>
                    <a:prstGeom prst="rect">
                      <a:avLst/>
                    </a:prstGeom>
                    <a:noFill/>
                    <a:ln>
                      <a:noFill/>
                    </a:ln>
                  </pic:spPr>
                </pic:pic>
              </a:graphicData>
            </a:graphic>
            <wp14:sizeRelH relativeFrom="page">
              <wp14:pctWidth>0</wp14:pctWidth>
            </wp14:sizeRelH>
            <wp14:sizeRelV relativeFrom="page">
              <wp14:pctHeight>0</wp14:pctHeight>
            </wp14:sizeRelV>
          </wp:anchor>
        </w:drawing>
      </w:r>
      <w:r w:rsidR="00234358">
        <w:t xml:space="preserve">Groundfish diversity NOI summer (Jun-Aug); </w:t>
      </w:r>
      <w:proofErr w:type="spellStart"/>
      <w:r w:rsidR="00234358">
        <w:t>edf</w:t>
      </w:r>
      <w:proofErr w:type="spellEnd"/>
      <w:r w:rsidR="00234358">
        <w:t>=1.579440238</w:t>
      </w:r>
    </w:p>
    <w:p w14:paraId="151DDCDC" w14:textId="50151B9B" w:rsidR="00234358" w:rsidRDefault="00234358" w:rsidP="00234358">
      <w:pPr>
        <w:pStyle w:val="ListParagraph"/>
        <w:numPr>
          <w:ilvl w:val="1"/>
          <w:numId w:val="1"/>
        </w:numPr>
      </w:pPr>
      <w:r>
        <w:t xml:space="preserve">Copepod anomaly summer NOI summer (Jul-Sep); </w:t>
      </w:r>
      <w:proofErr w:type="spellStart"/>
      <w:r>
        <w:t>edf</w:t>
      </w:r>
      <w:proofErr w:type="spellEnd"/>
      <w:r>
        <w:t>=1.740491011</w:t>
      </w:r>
    </w:p>
    <w:p w14:paraId="35AEA735" w14:textId="5E4E292E" w:rsidR="00234358" w:rsidRDefault="00234358" w:rsidP="00234358">
      <w:pPr>
        <w:pStyle w:val="ListParagraph"/>
        <w:numPr>
          <w:ilvl w:val="1"/>
          <w:numId w:val="1"/>
        </w:numPr>
      </w:pPr>
      <w:r>
        <w:t xml:space="preserve">Copepod anomaly winter NOI summer (Jul-Sep); </w:t>
      </w:r>
      <w:proofErr w:type="spellStart"/>
      <w:r>
        <w:t>edf</w:t>
      </w:r>
      <w:proofErr w:type="spellEnd"/>
      <w:r>
        <w:t>=1.907036819</w:t>
      </w:r>
    </w:p>
    <w:p w14:paraId="4EA85504" w14:textId="75666C31" w:rsidR="00234358" w:rsidRDefault="00F0639F" w:rsidP="00234358">
      <w:pPr>
        <w:pStyle w:val="ListParagraph"/>
        <w:numPr>
          <w:ilvl w:val="1"/>
          <w:numId w:val="1"/>
        </w:numPr>
      </w:pPr>
      <w:r>
        <w:rPr>
          <w:b/>
          <w:noProof/>
        </w:rPr>
        <w:drawing>
          <wp:anchor distT="0" distB="0" distL="114300" distR="114300" simplePos="0" relativeHeight="251674624" behindDoc="0" locked="0" layoutInCell="1" allowOverlap="1" wp14:anchorId="7B7DF51D" wp14:editId="1B39F81D">
            <wp:simplePos x="0" y="0"/>
            <wp:positionH relativeFrom="margin">
              <wp:posOffset>0</wp:posOffset>
            </wp:positionH>
            <wp:positionV relativeFrom="paragraph">
              <wp:posOffset>244475</wp:posOffset>
            </wp:positionV>
            <wp:extent cx="1828800" cy="1096645"/>
            <wp:effectExtent l="0" t="0" r="0" b="0"/>
            <wp:wrapTopAndBottom/>
            <wp:docPr id="27" name="Picture 27" descr="output/1996/1996.Copepod%20anomaly%20summer-NOI%20summer%20(Jul-Sep).g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utput/1996/1996.Copepod%20anomaly%20summer-NOI%20summer%20(Jul-Sep).g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28800" cy="1096645"/>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rPr>
        <w:drawing>
          <wp:anchor distT="0" distB="0" distL="114300" distR="114300" simplePos="0" relativeHeight="251672576" behindDoc="0" locked="0" layoutInCell="1" allowOverlap="1" wp14:anchorId="1CB08D2A" wp14:editId="19F01FD1">
            <wp:simplePos x="0" y="0"/>
            <wp:positionH relativeFrom="column">
              <wp:posOffset>2057400</wp:posOffset>
            </wp:positionH>
            <wp:positionV relativeFrom="paragraph">
              <wp:posOffset>243205</wp:posOffset>
            </wp:positionV>
            <wp:extent cx="1828800" cy="1096645"/>
            <wp:effectExtent l="0" t="0" r="0" b="0"/>
            <wp:wrapTopAndBottom/>
            <wp:docPr id="28" name="Picture 28" descr="output/1996/1996.Copepod%20anomaly%20winter-NOI%20summer%20(Jul-Sep).g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utput/1996/1996.Copepod%20anomaly%20winter-NOI%20summer%20(Jul-Sep).g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28800" cy="1096645"/>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rPr>
        <w:drawing>
          <wp:anchor distT="0" distB="0" distL="114300" distR="114300" simplePos="0" relativeHeight="251677696" behindDoc="0" locked="0" layoutInCell="1" allowOverlap="1" wp14:anchorId="2BC727DC" wp14:editId="2C016001">
            <wp:simplePos x="0" y="0"/>
            <wp:positionH relativeFrom="margin">
              <wp:posOffset>4114800</wp:posOffset>
            </wp:positionH>
            <wp:positionV relativeFrom="paragraph">
              <wp:posOffset>246380</wp:posOffset>
            </wp:positionV>
            <wp:extent cx="1828800" cy="1096645"/>
            <wp:effectExtent l="0" t="0" r="0" b="0"/>
            <wp:wrapTopAndBottom/>
            <wp:docPr id="31" name="Picture 31" descr="output/1996/1996.Copepod%20anomaly%20winter-NOI%20summer%20(Jun-Aug).g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utput/1996/1996.Copepod%20anomaly%20winter-NOI%20summer%20(Jun-Aug).g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28800" cy="1096645"/>
                    </a:xfrm>
                    <a:prstGeom prst="rect">
                      <a:avLst/>
                    </a:prstGeom>
                    <a:noFill/>
                    <a:ln>
                      <a:noFill/>
                    </a:ln>
                  </pic:spPr>
                </pic:pic>
              </a:graphicData>
            </a:graphic>
            <wp14:sizeRelH relativeFrom="page">
              <wp14:pctWidth>0</wp14:pctWidth>
            </wp14:sizeRelH>
            <wp14:sizeRelV relativeFrom="page">
              <wp14:pctHeight>0</wp14:pctHeight>
            </wp14:sizeRelV>
          </wp:anchor>
        </w:drawing>
      </w:r>
      <w:r w:rsidR="00234358">
        <w:t xml:space="preserve">Copepod anomaly winter NOI summer (Jun-Aug); </w:t>
      </w:r>
      <w:proofErr w:type="spellStart"/>
      <w:r w:rsidR="00234358">
        <w:t>edf</w:t>
      </w:r>
      <w:proofErr w:type="spellEnd"/>
      <w:r w:rsidR="00234358">
        <w:t>=1.8470723</w:t>
      </w:r>
    </w:p>
    <w:p w14:paraId="56DB30D1" w14:textId="73C8BD06" w:rsidR="00B356D2" w:rsidRDefault="00B356D2">
      <w:pPr>
        <w:rPr>
          <w:b/>
        </w:rPr>
      </w:pPr>
      <w:r>
        <w:rPr>
          <w:b/>
        </w:rPr>
        <w:br w:type="page"/>
      </w:r>
    </w:p>
    <w:p w14:paraId="31ECA8BB" w14:textId="65D5CB9E" w:rsidR="00A75091" w:rsidRPr="00E2090F" w:rsidRDefault="00A75091" w:rsidP="00A75091">
      <w:pPr>
        <w:rPr>
          <w:b/>
        </w:rPr>
      </w:pPr>
      <w:r w:rsidRPr="00E2090F">
        <w:rPr>
          <w:b/>
        </w:rPr>
        <w:t>Discussion:</w:t>
      </w:r>
    </w:p>
    <w:p w14:paraId="5F11C980" w14:textId="77777777" w:rsidR="00A75091" w:rsidRDefault="00E2090F" w:rsidP="00E2090F">
      <w:pPr>
        <w:pStyle w:val="ListParagraph"/>
        <w:numPr>
          <w:ilvl w:val="0"/>
          <w:numId w:val="2"/>
        </w:numPr>
      </w:pPr>
      <w:r>
        <w:t>We had four significant “GAM” non-linear relationships in prev</w:t>
      </w:r>
      <w:r w:rsidR="00E155FB">
        <w:t>ious analysis (1996-2014 data)</w:t>
      </w:r>
    </w:p>
    <w:p w14:paraId="486C1CD9" w14:textId="77777777" w:rsidR="00E155FB" w:rsidRDefault="00CB450D" w:rsidP="00E155FB">
      <w:pPr>
        <w:pStyle w:val="ListParagraph"/>
        <w:numPr>
          <w:ilvl w:val="1"/>
          <w:numId w:val="2"/>
        </w:numPr>
      </w:pPr>
      <w:r>
        <w:t>Previous analysis (</w:t>
      </w:r>
      <w:r w:rsidR="00E155FB">
        <w:t>1996-2014</w:t>
      </w:r>
      <w:r>
        <w:t>)</w:t>
      </w:r>
    </w:p>
    <w:p w14:paraId="769B9981" w14:textId="77777777" w:rsidR="00F131CE" w:rsidRDefault="00F131CE" w:rsidP="00E155FB">
      <w:pPr>
        <w:pStyle w:val="ListParagraph"/>
        <w:numPr>
          <w:ilvl w:val="2"/>
          <w:numId w:val="2"/>
        </w:numPr>
      </w:pPr>
      <w:r>
        <w:t>Pup production NOI summer</w:t>
      </w:r>
    </w:p>
    <w:p w14:paraId="4A5CE08D" w14:textId="77777777" w:rsidR="00F131CE" w:rsidRDefault="00F131CE" w:rsidP="00E155FB">
      <w:pPr>
        <w:pStyle w:val="ListParagraph"/>
        <w:numPr>
          <w:ilvl w:val="2"/>
          <w:numId w:val="2"/>
        </w:numPr>
      </w:pPr>
      <w:r>
        <w:t>Pup production PDO summer – no significant threshold</w:t>
      </w:r>
    </w:p>
    <w:p w14:paraId="681F5045" w14:textId="77777777" w:rsidR="00F131CE" w:rsidRDefault="00F131CE" w:rsidP="00E155FB">
      <w:pPr>
        <w:pStyle w:val="ListParagraph"/>
        <w:numPr>
          <w:ilvl w:val="2"/>
          <w:numId w:val="2"/>
        </w:numPr>
      </w:pPr>
      <w:r>
        <w:t>Copepod summer NPGO winter</w:t>
      </w:r>
    </w:p>
    <w:p w14:paraId="1457591C" w14:textId="77777777" w:rsidR="006C16E9" w:rsidRDefault="00B356D2" w:rsidP="00B356D2">
      <w:pPr>
        <w:pStyle w:val="ListParagraph"/>
        <w:numPr>
          <w:ilvl w:val="2"/>
          <w:numId w:val="2"/>
        </w:numPr>
      </w:pPr>
      <w:r>
        <w:rPr>
          <w:noProof/>
        </w:rPr>
        <w:drawing>
          <wp:anchor distT="0" distB="0" distL="114300" distR="114300" simplePos="0" relativeHeight="251656192" behindDoc="0" locked="0" layoutInCell="1" allowOverlap="1" wp14:anchorId="6D74BF20" wp14:editId="4BCCE05A">
            <wp:simplePos x="0" y="0"/>
            <wp:positionH relativeFrom="column">
              <wp:posOffset>3138805</wp:posOffset>
            </wp:positionH>
            <wp:positionV relativeFrom="paragraph">
              <wp:posOffset>1496060</wp:posOffset>
            </wp:positionV>
            <wp:extent cx="1828800" cy="1097915"/>
            <wp:effectExtent l="0" t="0" r="0" b="0"/>
            <wp:wrapTopAndBottom/>
            <wp:docPr id="16" name="Picture 16" descr="/Users/kelly.andrews/Documents/Manuscripts/Reference Points/GAMM results/September 2017/output/1996/1996.Copepod anomaly winter-Habitat modification.g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rs/kelly.andrews/Documents/Manuscripts/Reference Points/GAMM results/September 2017/output/1996/1996.Copepod anomaly winter-Habitat modification.g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28800" cy="10979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4144" behindDoc="0" locked="0" layoutInCell="1" allowOverlap="1" wp14:anchorId="7EA6AE21" wp14:editId="0DC7BC4F">
            <wp:simplePos x="0" y="0"/>
            <wp:positionH relativeFrom="column">
              <wp:posOffset>1195705</wp:posOffset>
            </wp:positionH>
            <wp:positionV relativeFrom="paragraph">
              <wp:posOffset>1496060</wp:posOffset>
            </wp:positionV>
            <wp:extent cx="1828800" cy="1097915"/>
            <wp:effectExtent l="0" t="0" r="0" b="0"/>
            <wp:wrapTopAndBottom/>
            <wp:docPr id="14" name="Picture 14" descr="/Users/kelly.andrews/Documents/Manuscripts/Reference Points/GAMM results/September 2017/output/1996/1996.CA sea lion pup production-PDO summer.g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kelly.andrews/Documents/Manuscripts/Reference Points/GAMM results/September 2017/output/1996/1996.CA sea lion pup production-PDO summer.g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28800" cy="10979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5168" behindDoc="0" locked="0" layoutInCell="1" allowOverlap="1" wp14:anchorId="6D564C11" wp14:editId="428FCD7C">
            <wp:simplePos x="0" y="0"/>
            <wp:positionH relativeFrom="column">
              <wp:posOffset>3138805</wp:posOffset>
            </wp:positionH>
            <wp:positionV relativeFrom="paragraph">
              <wp:posOffset>347980</wp:posOffset>
            </wp:positionV>
            <wp:extent cx="1828800" cy="1097915"/>
            <wp:effectExtent l="0" t="0" r="0" b="0"/>
            <wp:wrapTopAndBottom/>
            <wp:docPr id="15" name="Picture 15" descr="/Users/kelly.andrews/Documents/Manuscripts/Reference Points/GAMM results/September 2017/output/1996/1996.Copepod anomaly summer-NPGO winter.g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kelly.andrews/Documents/Manuscripts/Reference Points/GAMM results/September 2017/output/1996/1996.Copepod anomaly summer-NPGO winter.g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28800" cy="10979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3120" behindDoc="0" locked="0" layoutInCell="1" allowOverlap="1" wp14:anchorId="6EA9BB10" wp14:editId="21CADD06">
            <wp:simplePos x="0" y="0"/>
            <wp:positionH relativeFrom="column">
              <wp:posOffset>1195705</wp:posOffset>
            </wp:positionH>
            <wp:positionV relativeFrom="paragraph">
              <wp:posOffset>353060</wp:posOffset>
            </wp:positionV>
            <wp:extent cx="1828800" cy="1097915"/>
            <wp:effectExtent l="0" t="0" r="0" b="0"/>
            <wp:wrapTopAndBottom/>
            <wp:docPr id="13" name="Picture 13" descr="/Users/kelly.andrews/Documents/Manuscripts/Reference Points/GAMM results/September 2017/output/1996/1996.CA sea lion pup production-NOI summer.g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kelly.andrews/Documents/Manuscripts/Reference Points/GAMM results/September 2017/output/1996/1996.CA sea lion pup production-NOI summer.g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28800" cy="1097915"/>
                    </a:xfrm>
                    <a:prstGeom prst="rect">
                      <a:avLst/>
                    </a:prstGeom>
                    <a:noFill/>
                    <a:ln>
                      <a:noFill/>
                    </a:ln>
                  </pic:spPr>
                </pic:pic>
              </a:graphicData>
            </a:graphic>
            <wp14:sizeRelH relativeFrom="page">
              <wp14:pctWidth>0</wp14:pctWidth>
            </wp14:sizeRelH>
            <wp14:sizeRelV relativeFrom="page">
              <wp14:pctHeight>0</wp14:pctHeight>
            </wp14:sizeRelV>
          </wp:anchor>
        </w:drawing>
      </w:r>
      <w:r w:rsidR="00E155FB">
        <w:t>Copepod summer Habitat modification</w:t>
      </w:r>
    </w:p>
    <w:p w14:paraId="76024C2E" w14:textId="77777777" w:rsidR="006C16E9" w:rsidRDefault="006C16E9" w:rsidP="006C16E9">
      <w:pPr>
        <w:pStyle w:val="ListParagraph"/>
        <w:ind w:left="1440"/>
      </w:pPr>
    </w:p>
    <w:p w14:paraId="513165B7" w14:textId="77777777" w:rsidR="006C16E9" w:rsidRDefault="00B356D2" w:rsidP="00B356D2">
      <w:pPr>
        <w:pStyle w:val="ListParagraph"/>
        <w:numPr>
          <w:ilvl w:val="1"/>
          <w:numId w:val="2"/>
        </w:numPr>
      </w:pPr>
      <w:r>
        <w:t>U</w:t>
      </w:r>
      <w:r w:rsidR="006C16E9">
        <w:t>pdated analysis</w:t>
      </w:r>
      <w:r w:rsidR="00E155FB">
        <w:t xml:space="preserve"> (1996-2016)</w:t>
      </w:r>
      <w:r w:rsidR="006C16E9">
        <w:t xml:space="preserve">, </w:t>
      </w:r>
      <w:r w:rsidR="00E155FB">
        <w:t>out of those initial four significant</w:t>
      </w:r>
      <w:r w:rsidR="006C16E9">
        <w:t xml:space="preserve"> relationships </w:t>
      </w:r>
      <w:r w:rsidR="00E155FB">
        <w:t>from 1996-2014, we only found one (Pup production NOI summer (Jun-Aug) that remained significant:</w:t>
      </w:r>
    </w:p>
    <w:p w14:paraId="6F17F19F" w14:textId="77777777" w:rsidR="00E155FB" w:rsidRPr="00E155FB" w:rsidRDefault="00E155FB" w:rsidP="00B356D2">
      <w:pPr>
        <w:pStyle w:val="ListParagraph"/>
        <w:numPr>
          <w:ilvl w:val="2"/>
          <w:numId w:val="2"/>
        </w:numPr>
        <w:rPr>
          <w:b/>
        </w:rPr>
      </w:pPr>
      <w:r w:rsidRPr="00E155FB">
        <w:rPr>
          <w:b/>
        </w:rPr>
        <w:t>Pup production NOI summer</w:t>
      </w:r>
    </w:p>
    <w:p w14:paraId="049D604B" w14:textId="77777777" w:rsidR="00E155FB" w:rsidRDefault="00E155FB" w:rsidP="00B356D2">
      <w:pPr>
        <w:pStyle w:val="ListParagraph"/>
        <w:numPr>
          <w:ilvl w:val="2"/>
          <w:numId w:val="2"/>
        </w:numPr>
      </w:pPr>
      <w:r>
        <w:t>Pup production PDO summer – no significant threshold</w:t>
      </w:r>
    </w:p>
    <w:p w14:paraId="2483D6B8" w14:textId="77777777" w:rsidR="00E155FB" w:rsidRDefault="00E155FB" w:rsidP="00B356D2">
      <w:pPr>
        <w:pStyle w:val="ListParagraph"/>
        <w:numPr>
          <w:ilvl w:val="2"/>
          <w:numId w:val="2"/>
        </w:numPr>
      </w:pPr>
      <w:r>
        <w:t>Copepod summer NPGO winter</w:t>
      </w:r>
    </w:p>
    <w:p w14:paraId="70D11088" w14:textId="77777777" w:rsidR="00E155FB" w:rsidRDefault="00B356D2" w:rsidP="00B356D2">
      <w:pPr>
        <w:pStyle w:val="ListParagraph"/>
        <w:numPr>
          <w:ilvl w:val="2"/>
          <w:numId w:val="2"/>
        </w:numPr>
      </w:pPr>
      <w:r>
        <w:rPr>
          <w:noProof/>
        </w:rPr>
        <w:drawing>
          <wp:anchor distT="0" distB="0" distL="114300" distR="114300" simplePos="0" relativeHeight="251661312" behindDoc="0" locked="0" layoutInCell="1" allowOverlap="1" wp14:anchorId="69AE8684" wp14:editId="7E8DF3E3">
            <wp:simplePos x="0" y="0"/>
            <wp:positionH relativeFrom="column">
              <wp:posOffset>1194435</wp:posOffset>
            </wp:positionH>
            <wp:positionV relativeFrom="paragraph">
              <wp:posOffset>1660525</wp:posOffset>
            </wp:positionV>
            <wp:extent cx="1828800" cy="1097915"/>
            <wp:effectExtent l="0" t="0" r="0" b="0"/>
            <wp:wrapTopAndBottom/>
            <wp:docPr id="18" name="Picture 18" descr="/Users/kelly.andrews/Documents/IEAs/California Current/Human Activities data/SoCC report/2018 report/Reference points figure/GAMM analysis/output/1996/1996.CA sea lion pup production-PDO summer (Jun-Aug).g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ers/kelly.andrews/Documents/IEAs/California Current/Human Activities data/SoCC report/2018 report/Reference points figure/GAMM analysis/output/1996/1996.CA sea lion pup production-PDO summer (Jun-Aug).g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28800" cy="10979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70FE482F" wp14:editId="26D23AF6">
            <wp:simplePos x="0" y="0"/>
            <wp:positionH relativeFrom="column">
              <wp:posOffset>3138170</wp:posOffset>
            </wp:positionH>
            <wp:positionV relativeFrom="paragraph">
              <wp:posOffset>1663065</wp:posOffset>
            </wp:positionV>
            <wp:extent cx="1828800" cy="1097915"/>
            <wp:effectExtent l="0" t="0" r="0" b="0"/>
            <wp:wrapTopAndBottom/>
            <wp:docPr id="20" name="Picture 20" descr="/Users/kelly.andrews/Documents/IEAs/California Current/Human Activities data/SoCC report/2018 report/Reference points figure/GAMM analysis/output/1996/1996.Copepod anomaly summer-Habitat modification.g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sers/kelly.andrews/Documents/IEAs/California Current/Human Activities data/SoCC report/2018 report/Reference points figure/GAMM analysis/output/1996/1996.Copepod anomaly summer-Habitat modification.g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28800" cy="10979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14714C52" wp14:editId="6A2CADA1">
            <wp:simplePos x="0" y="0"/>
            <wp:positionH relativeFrom="column">
              <wp:posOffset>3138170</wp:posOffset>
            </wp:positionH>
            <wp:positionV relativeFrom="paragraph">
              <wp:posOffset>521335</wp:posOffset>
            </wp:positionV>
            <wp:extent cx="1828800" cy="1097915"/>
            <wp:effectExtent l="0" t="0" r="0" b="0"/>
            <wp:wrapTopAndBottom/>
            <wp:docPr id="19" name="Picture 19" descr="/Users/kelly.andrews/Documents/IEAs/California Current/Human Activities data/SoCC report/2018 report/Reference points figure/GAMM analysis/output/1996/1996.Copepod anomaly summer-NPGO winter (Jan-Mar).g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rs/kelly.andrews/Documents/IEAs/California Current/Human Activities data/SoCC report/2018 report/Reference points figure/GAMM analysis/output/1996/1996.Copepod anomaly summer-NPGO winter (Jan-Mar).g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0979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105EE525" wp14:editId="4F0DF784">
            <wp:simplePos x="0" y="0"/>
            <wp:positionH relativeFrom="column">
              <wp:posOffset>1194435</wp:posOffset>
            </wp:positionH>
            <wp:positionV relativeFrom="paragraph">
              <wp:posOffset>518795</wp:posOffset>
            </wp:positionV>
            <wp:extent cx="1828800" cy="1097915"/>
            <wp:effectExtent l="0" t="0" r="0" b="0"/>
            <wp:wrapTopAndBottom/>
            <wp:docPr id="17" name="Picture 17" descr="/Users/kelly.andrews/Documents/IEAs/California Current/Human Activities data/SoCC report/2018 report/Reference points figure/GAMM analysis/output/1996/1996.CA sea lion pup production-NOI summer (Jun-Aug).g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kelly.andrews/Documents/IEAs/California Current/Human Activities data/SoCC report/2018 report/Reference points figure/GAMM analysis/output/1996/1996.CA sea lion pup production-NOI summer (Jun-Aug).g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28800" cy="1097915"/>
                    </a:xfrm>
                    <a:prstGeom prst="rect">
                      <a:avLst/>
                    </a:prstGeom>
                    <a:noFill/>
                    <a:ln>
                      <a:noFill/>
                    </a:ln>
                  </pic:spPr>
                </pic:pic>
              </a:graphicData>
            </a:graphic>
            <wp14:sizeRelH relativeFrom="page">
              <wp14:pctWidth>0</wp14:pctWidth>
            </wp14:sizeRelH>
            <wp14:sizeRelV relativeFrom="page">
              <wp14:pctHeight>0</wp14:pctHeight>
            </wp14:sizeRelV>
          </wp:anchor>
        </w:drawing>
      </w:r>
      <w:r w:rsidR="00E155FB">
        <w:t>Copepod summer Habitat modification (</w:t>
      </w:r>
      <w:r w:rsidR="00E155FB" w:rsidRPr="00E155FB">
        <w:rPr>
          <w:sz w:val="16"/>
          <w:szCs w:val="16"/>
        </w:rPr>
        <w:t>caveat: habitat modification data has changed to a weighted value based on impact level between bottom trawling distances versus fixed-gear distances – so this could account for this big difference between analyses</w:t>
      </w:r>
      <w:r w:rsidR="00E155FB">
        <w:t>)</w:t>
      </w:r>
    </w:p>
    <w:p w14:paraId="1F741A62" w14:textId="77777777" w:rsidR="00E347D4" w:rsidRDefault="00E347D4" w:rsidP="00E347D4"/>
    <w:p w14:paraId="4424E782" w14:textId="77777777" w:rsidR="00B356D2" w:rsidRDefault="00B356D2" w:rsidP="00B356D2">
      <w:pPr>
        <w:pStyle w:val="ListParagraph"/>
        <w:numPr>
          <w:ilvl w:val="0"/>
          <w:numId w:val="2"/>
        </w:numPr>
      </w:pPr>
      <w:r>
        <w:t>New results from 1996-2016 analysis</w:t>
      </w:r>
    </w:p>
    <w:p w14:paraId="56D2521F" w14:textId="77777777" w:rsidR="00B356D2" w:rsidRDefault="00B356D2" w:rsidP="00B356D2">
      <w:pPr>
        <w:pStyle w:val="ListParagraph"/>
        <w:numPr>
          <w:ilvl w:val="1"/>
          <w:numId w:val="2"/>
        </w:numPr>
      </w:pPr>
      <w:r>
        <w:t>Four significant non-linear “GAM” relationships</w:t>
      </w:r>
    </w:p>
    <w:p w14:paraId="5DA55EAE" w14:textId="77777777" w:rsidR="00B356D2" w:rsidRPr="00E155FB" w:rsidRDefault="00B356D2" w:rsidP="00B356D2">
      <w:pPr>
        <w:pStyle w:val="ListParagraph"/>
        <w:numPr>
          <w:ilvl w:val="2"/>
          <w:numId w:val="2"/>
        </w:numPr>
        <w:rPr>
          <w:b/>
        </w:rPr>
      </w:pPr>
      <w:r>
        <w:rPr>
          <w:b/>
        </w:rPr>
        <w:t xml:space="preserve">CA sea lion pup </w:t>
      </w:r>
      <w:r w:rsidRPr="00E155FB">
        <w:rPr>
          <w:b/>
        </w:rPr>
        <w:t>production NOI summer</w:t>
      </w:r>
      <w:r>
        <w:rPr>
          <w:b/>
        </w:rPr>
        <w:t xml:space="preserve"> (Jun-Aug)</w:t>
      </w:r>
    </w:p>
    <w:p w14:paraId="2C2E16DF" w14:textId="77777777" w:rsidR="00B356D2" w:rsidRDefault="00B356D2" w:rsidP="00B356D2">
      <w:pPr>
        <w:pStyle w:val="ListParagraph"/>
        <w:numPr>
          <w:ilvl w:val="2"/>
          <w:numId w:val="2"/>
        </w:numPr>
      </w:pPr>
      <w:r>
        <w:t>CA sea lion pup growth Habitat modification</w:t>
      </w:r>
    </w:p>
    <w:p w14:paraId="7F3044CC" w14:textId="77777777" w:rsidR="00B356D2" w:rsidRDefault="00B356D2" w:rsidP="00B356D2">
      <w:pPr>
        <w:pStyle w:val="ListParagraph"/>
        <w:numPr>
          <w:ilvl w:val="2"/>
          <w:numId w:val="2"/>
        </w:numPr>
      </w:pPr>
      <w:r>
        <w:t>Groundfish mean trophic level PDO summer (Jun-Aug)</w:t>
      </w:r>
    </w:p>
    <w:p w14:paraId="79CC3380" w14:textId="77777777" w:rsidR="00B356D2" w:rsidRDefault="00B356D2" w:rsidP="00B356D2">
      <w:pPr>
        <w:pStyle w:val="ListParagraph"/>
        <w:numPr>
          <w:ilvl w:val="2"/>
          <w:numId w:val="2"/>
        </w:numPr>
      </w:pPr>
      <w:r>
        <w:t>Copepod anomaly summer NOI summer (Jun-Aug)</w:t>
      </w:r>
      <w:r>
        <w:rPr>
          <w:noProof/>
        </w:rPr>
        <w:drawing>
          <wp:inline distT="0" distB="0" distL="0" distR="0" wp14:anchorId="56F5FE18" wp14:editId="3621C0F3">
            <wp:extent cx="1828800" cy="1098062"/>
            <wp:effectExtent l="0" t="0" r="0" b="0"/>
            <wp:docPr id="21" name="Picture 21" descr="/Users/kelly.andrews/Documents/IEAs/California Current/Human Activities data/SoCC report/2018 report/Reference points figure/GAMM analysis/output/1996/1996.CA sea lion pup production-NOI summer (Jun-Aug).g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sers/kelly.andrews/Documents/IEAs/California Current/Human Activities data/SoCC report/2018 report/Reference points figure/GAMM analysis/output/1996/1996.CA sea lion pup production-NOI summer (Jun-Aug).g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28800" cy="1098062"/>
                    </a:xfrm>
                    <a:prstGeom prst="rect">
                      <a:avLst/>
                    </a:prstGeom>
                    <a:noFill/>
                    <a:ln>
                      <a:noFill/>
                    </a:ln>
                  </pic:spPr>
                </pic:pic>
              </a:graphicData>
            </a:graphic>
          </wp:inline>
        </w:drawing>
      </w:r>
      <w:r>
        <w:rPr>
          <w:noProof/>
        </w:rPr>
        <w:drawing>
          <wp:inline distT="0" distB="0" distL="0" distR="0" wp14:anchorId="47F40923" wp14:editId="780F5BE7">
            <wp:extent cx="1828800" cy="1098062"/>
            <wp:effectExtent l="0" t="0" r="0" b="0"/>
            <wp:docPr id="22" name="Picture 22" descr="/Users/kelly.andrews/Documents/IEAs/California Current/Human Activities data/SoCC report/2018 report/Reference points figure/GAMM analysis/output/1996/1996.CA sea lion pup growth-Habitat modification.g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sers/kelly.andrews/Documents/IEAs/California Current/Human Activities data/SoCC report/2018 report/Reference points figure/GAMM analysis/output/1996/1996.CA sea lion pup growth-Habitat modification.g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28800" cy="1098062"/>
                    </a:xfrm>
                    <a:prstGeom prst="rect">
                      <a:avLst/>
                    </a:prstGeom>
                    <a:noFill/>
                    <a:ln>
                      <a:noFill/>
                    </a:ln>
                  </pic:spPr>
                </pic:pic>
              </a:graphicData>
            </a:graphic>
          </wp:inline>
        </w:drawing>
      </w:r>
      <w:r>
        <w:rPr>
          <w:noProof/>
        </w:rPr>
        <w:drawing>
          <wp:inline distT="0" distB="0" distL="0" distR="0" wp14:anchorId="0045A51B" wp14:editId="0ADBBDC6">
            <wp:extent cx="1828800" cy="1098062"/>
            <wp:effectExtent l="0" t="0" r="0" b="0"/>
            <wp:docPr id="23" name="Picture 23" descr="/Users/kelly.andrews/Documents/IEAs/California Current/Human Activities data/SoCC report/2018 report/Reference points figure/GAMM analysis/output/1996/1996.Groundfish mean trophic level-PDO summer (Jun-Aug).g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sers/kelly.andrews/Documents/IEAs/California Current/Human Activities data/SoCC report/2018 report/Reference points figure/GAMM analysis/output/1996/1996.Groundfish mean trophic level-PDO summer (Jun-Aug).g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0" cy="1098062"/>
                    </a:xfrm>
                    <a:prstGeom prst="rect">
                      <a:avLst/>
                    </a:prstGeom>
                    <a:noFill/>
                    <a:ln>
                      <a:noFill/>
                    </a:ln>
                  </pic:spPr>
                </pic:pic>
              </a:graphicData>
            </a:graphic>
          </wp:inline>
        </w:drawing>
      </w:r>
      <w:r w:rsidR="00E347D4">
        <w:rPr>
          <w:noProof/>
        </w:rPr>
        <w:drawing>
          <wp:inline distT="0" distB="0" distL="0" distR="0" wp14:anchorId="2B0C1AEA" wp14:editId="0A715DE4">
            <wp:extent cx="1828800" cy="1098062"/>
            <wp:effectExtent l="0" t="0" r="0" b="0"/>
            <wp:docPr id="24" name="Picture 24" descr="/Users/kelly.andrews/Documents/IEAs/California Current/Human Activities data/SoCC report/2018 report/Reference points figure/GAMM analysis/output/1996/1996.Copepod anomaly summer-NOI summer (Jun-Aug).g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sers/kelly.andrews/Documents/IEAs/California Current/Human Activities data/SoCC report/2018 report/Reference points figure/GAMM analysis/output/1996/1996.Copepod anomaly summer-NOI summer (Jun-Aug).g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28800" cy="1098062"/>
                    </a:xfrm>
                    <a:prstGeom prst="rect">
                      <a:avLst/>
                    </a:prstGeom>
                    <a:noFill/>
                    <a:ln>
                      <a:noFill/>
                    </a:ln>
                  </pic:spPr>
                </pic:pic>
              </a:graphicData>
            </a:graphic>
          </wp:inline>
        </w:drawing>
      </w:r>
    </w:p>
    <w:p w14:paraId="3F6DE590" w14:textId="77777777" w:rsidR="000B31FE" w:rsidRDefault="000B31FE" w:rsidP="000B31FE">
      <w:pPr>
        <w:pStyle w:val="ListParagraph"/>
        <w:ind w:left="1440"/>
      </w:pPr>
    </w:p>
    <w:p w14:paraId="682B7590" w14:textId="6649FCA3" w:rsidR="000B31FE" w:rsidRDefault="000B31FE" w:rsidP="000B31FE">
      <w:pPr>
        <w:pStyle w:val="ListParagraph"/>
        <w:numPr>
          <w:ilvl w:val="1"/>
          <w:numId w:val="2"/>
        </w:numPr>
      </w:pPr>
      <w:r>
        <w:t xml:space="preserve">Other non-significant non-linear relationships that are just below our </w:t>
      </w:r>
      <w:proofErr w:type="spellStart"/>
      <w:r>
        <w:t>edf</w:t>
      </w:r>
      <w:proofErr w:type="spellEnd"/>
      <w:r>
        <w:t>&gt;=2.0 threshold for significance.</w:t>
      </w:r>
    </w:p>
    <w:p w14:paraId="29E0BD32" w14:textId="77777777" w:rsidR="00EB04CC" w:rsidRDefault="00EB04CC" w:rsidP="00EB04CC">
      <w:pPr>
        <w:pStyle w:val="ListParagraph"/>
      </w:pPr>
    </w:p>
    <w:p w14:paraId="2DC6FF35" w14:textId="5B42C3DC" w:rsidR="00B356D2" w:rsidRDefault="00CB450D" w:rsidP="00CB450D">
      <w:pPr>
        <w:pStyle w:val="ListParagraph"/>
        <w:numPr>
          <w:ilvl w:val="0"/>
          <w:numId w:val="2"/>
        </w:numPr>
      </w:pPr>
      <w:r>
        <w:t>The months used to calculate the seasonal modes of each oceanographic index is important</w:t>
      </w:r>
      <w:r w:rsidR="00EB04CC">
        <w:t xml:space="preserve"> in these threshold </w:t>
      </w:r>
      <w:r w:rsidR="000B31FE">
        <w:t>analyses</w:t>
      </w:r>
      <w:r>
        <w:t>!</w:t>
      </w:r>
    </w:p>
    <w:p w14:paraId="46395824" w14:textId="77777777" w:rsidR="00CB450D" w:rsidRDefault="00CB450D" w:rsidP="00CB450D">
      <w:pPr>
        <w:pStyle w:val="ListParagraph"/>
        <w:numPr>
          <w:ilvl w:val="1"/>
          <w:numId w:val="2"/>
        </w:numPr>
      </w:pPr>
      <w:r>
        <w:t>None of the relationships using July-Sept as the summer months were found to be significant.</w:t>
      </w:r>
    </w:p>
    <w:p w14:paraId="28536AC4" w14:textId="77777777" w:rsidR="000B31FE" w:rsidRDefault="000B31FE" w:rsidP="00CB450D">
      <w:pPr>
        <w:pStyle w:val="ListParagraph"/>
        <w:numPr>
          <w:ilvl w:val="1"/>
          <w:numId w:val="2"/>
        </w:numPr>
      </w:pPr>
      <w:r>
        <w:t>Is there a set of months that are good for broad-scale descriptions of each season?</w:t>
      </w:r>
    </w:p>
    <w:p w14:paraId="2B60ACF5" w14:textId="75326070" w:rsidR="000B31FE" w:rsidRDefault="000B31FE" w:rsidP="00CB450D">
      <w:pPr>
        <w:pStyle w:val="ListParagraph"/>
        <w:numPr>
          <w:ilvl w:val="1"/>
          <w:numId w:val="2"/>
        </w:numPr>
      </w:pPr>
      <w:r>
        <w:t xml:space="preserve">Are there a set of months that better capture the driving environmental forces for each species (i.e. could this be species- or taxa-specific?)? </w:t>
      </w:r>
    </w:p>
    <w:p w14:paraId="20F72649" w14:textId="35B0C97D" w:rsidR="00EB04CC" w:rsidRDefault="00EB04CC" w:rsidP="00CB450D">
      <w:pPr>
        <w:pStyle w:val="ListParagraph"/>
        <w:numPr>
          <w:ilvl w:val="1"/>
          <w:numId w:val="2"/>
        </w:numPr>
      </w:pPr>
      <w:r>
        <w:t xml:space="preserve">We should really </w:t>
      </w:r>
      <w:r w:rsidR="000B31FE">
        <w:t>incorporate</w:t>
      </w:r>
      <w:r>
        <w:t xml:space="preserve"> lags and determine which season and/or lagged year should be used to look for these thresholds! This could be really fun! Chat with copepod and sea lion pup folks and get their intuition.</w:t>
      </w:r>
    </w:p>
    <w:p w14:paraId="14982F73" w14:textId="77777777" w:rsidR="009A6E87" w:rsidRDefault="009A6E87" w:rsidP="009A6E87"/>
    <w:p w14:paraId="6BBE4CB4" w14:textId="77777777" w:rsidR="009A6E87" w:rsidRDefault="009A6E87" w:rsidP="009A6E87"/>
    <w:p w14:paraId="30C8E9B1" w14:textId="77777777" w:rsidR="009A6E87" w:rsidRDefault="009A6E87" w:rsidP="009A6E87"/>
    <w:p w14:paraId="26B9EC44" w14:textId="77777777" w:rsidR="009A6E87" w:rsidRDefault="009A6E87" w:rsidP="009A6E87">
      <w:pPr>
        <w:pStyle w:val="ListParagraph"/>
        <w:numPr>
          <w:ilvl w:val="0"/>
          <w:numId w:val="4"/>
        </w:numPr>
      </w:pPr>
      <w:r>
        <w:t>Sea lions and NOI Summer</w:t>
      </w:r>
    </w:p>
    <w:p w14:paraId="45A9B2B0" w14:textId="77777777" w:rsidR="009A6E87" w:rsidRDefault="009A6E87" w:rsidP="009A6E87">
      <w:pPr>
        <w:pStyle w:val="ListParagraph"/>
        <w:numPr>
          <w:ilvl w:val="1"/>
          <w:numId w:val="4"/>
        </w:numPr>
      </w:pPr>
      <w:r>
        <w:t>2015 and 2016 had remarkably similar pup counts despite dramatically different NOI conditions. The relationship remains nonlinear and the threshold is in approximately the same place.</w:t>
      </w:r>
    </w:p>
    <w:p w14:paraId="1A38D671" w14:textId="77777777" w:rsidR="009A6E87" w:rsidRDefault="009A6E87" w:rsidP="009A6E87">
      <w:r>
        <w:rPr>
          <w:noProof/>
        </w:rPr>
        <w:drawing>
          <wp:inline distT="0" distB="0" distL="0" distR="0" wp14:anchorId="5EEF0991" wp14:editId="134EE103">
            <wp:extent cx="5934075" cy="4455160"/>
            <wp:effectExtent l="0" t="0" r="9525" b="0"/>
            <wp:docPr id="33" name="Picture 33" descr="Sea%20lion%20pups%20plo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a%20lion%20pups%20plots.pd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4455160"/>
                    </a:xfrm>
                    <a:prstGeom prst="rect">
                      <a:avLst/>
                    </a:prstGeom>
                    <a:noFill/>
                    <a:ln>
                      <a:noFill/>
                    </a:ln>
                  </pic:spPr>
                </pic:pic>
              </a:graphicData>
            </a:graphic>
          </wp:inline>
        </w:drawing>
      </w:r>
    </w:p>
    <w:p w14:paraId="118771FD" w14:textId="77777777" w:rsidR="009A6E87" w:rsidRDefault="009A6E87" w:rsidP="009A6E87"/>
    <w:p w14:paraId="142CAE96" w14:textId="77777777" w:rsidR="009A6E87" w:rsidRDefault="009A6E87" w:rsidP="009A6E87">
      <w:r>
        <w:rPr>
          <w:noProof/>
        </w:rPr>
        <w:drawing>
          <wp:inline distT="0" distB="0" distL="0" distR="0" wp14:anchorId="541AE1B1" wp14:editId="26512695">
            <wp:extent cx="5943600" cy="3569970"/>
            <wp:effectExtent l="0" t="0" r="0" b="11430"/>
            <wp:docPr id="34" name="Picture 34" descr="NOI%20summer1.ts.with.thresho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I%20summer1.ts.with.threshol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569970"/>
                    </a:xfrm>
                    <a:prstGeom prst="rect">
                      <a:avLst/>
                    </a:prstGeom>
                    <a:noFill/>
                    <a:ln>
                      <a:noFill/>
                    </a:ln>
                  </pic:spPr>
                </pic:pic>
              </a:graphicData>
            </a:graphic>
          </wp:inline>
        </w:drawing>
      </w:r>
    </w:p>
    <w:p w14:paraId="11326266" w14:textId="77777777" w:rsidR="009A6E87" w:rsidRDefault="009A6E87" w:rsidP="009A6E87"/>
    <w:p w14:paraId="54F5957B" w14:textId="77777777" w:rsidR="009A6E87" w:rsidRDefault="009A6E87" w:rsidP="009A6E87">
      <w:pPr>
        <w:pStyle w:val="ListParagraph"/>
        <w:numPr>
          <w:ilvl w:val="0"/>
          <w:numId w:val="5"/>
        </w:numPr>
      </w:pPr>
      <w:r>
        <w:t>Note that there is now a significant nonlinear relationship between NOI summer and copepod summer.</w:t>
      </w:r>
    </w:p>
    <w:p w14:paraId="6C7472E3" w14:textId="77777777" w:rsidR="009A6E87" w:rsidRDefault="009A6E87" w:rsidP="009A6E87">
      <w:r>
        <w:rPr>
          <w:noProof/>
        </w:rPr>
        <w:drawing>
          <wp:inline distT="0" distB="0" distL="0" distR="0" wp14:anchorId="1241EF75" wp14:editId="068C205E">
            <wp:extent cx="5943600" cy="3569970"/>
            <wp:effectExtent l="0" t="0" r="0" b="11430"/>
            <wp:docPr id="35" name="Picture 35" descr="NOI%20summer2.ts.with.thresho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I%20summer2.ts.with.threshol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569970"/>
                    </a:xfrm>
                    <a:prstGeom prst="rect">
                      <a:avLst/>
                    </a:prstGeom>
                    <a:noFill/>
                    <a:ln>
                      <a:noFill/>
                    </a:ln>
                  </pic:spPr>
                </pic:pic>
              </a:graphicData>
            </a:graphic>
          </wp:inline>
        </w:drawing>
      </w:r>
    </w:p>
    <w:p w14:paraId="4A685B2F" w14:textId="77777777" w:rsidR="009A6E87" w:rsidRDefault="009A6E87" w:rsidP="009A6E87"/>
    <w:p w14:paraId="207F097F" w14:textId="77777777" w:rsidR="009A6E87" w:rsidRDefault="009A6E87" w:rsidP="009A6E87">
      <w:pPr>
        <w:pStyle w:val="ListParagraph"/>
        <w:numPr>
          <w:ilvl w:val="0"/>
          <w:numId w:val="4"/>
        </w:numPr>
      </w:pPr>
      <w:r>
        <w:t>Northern copepod summer and NPGO Winter</w:t>
      </w:r>
    </w:p>
    <w:p w14:paraId="449C046F" w14:textId="77777777" w:rsidR="009A6E87" w:rsidRDefault="009A6E87" w:rsidP="009A6E87">
      <w:pPr>
        <w:pStyle w:val="ListParagraph"/>
        <w:numPr>
          <w:ilvl w:val="1"/>
          <w:numId w:val="4"/>
        </w:numPr>
      </w:pPr>
      <w:r>
        <w:t>2016 was an anomalously low year for copepods, with modestly positive NPGO values, much like 1998. This caused the curviness of the relationship (</w:t>
      </w:r>
      <w:proofErr w:type="spellStart"/>
      <w:r>
        <w:t>edf</w:t>
      </w:r>
      <w:proofErr w:type="spellEnd"/>
      <w:r>
        <w:t>) to diminish substantially. Now the most parsimonious relationship between copepods and NPGO is linear.</w:t>
      </w:r>
    </w:p>
    <w:p w14:paraId="3062F21D" w14:textId="77777777" w:rsidR="009A6E87" w:rsidRDefault="009A6E87" w:rsidP="009A6E87">
      <w:r>
        <w:rPr>
          <w:noProof/>
        </w:rPr>
        <w:drawing>
          <wp:inline distT="0" distB="0" distL="0" distR="0" wp14:anchorId="48C266DA" wp14:editId="64F09594">
            <wp:extent cx="5934075" cy="4455160"/>
            <wp:effectExtent l="0" t="0" r="9525" b="0"/>
            <wp:docPr id="36" name="Picture 36" descr="Copepods%20plo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pepods%20plots.pd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4455160"/>
                    </a:xfrm>
                    <a:prstGeom prst="rect">
                      <a:avLst/>
                    </a:prstGeom>
                    <a:noFill/>
                    <a:ln>
                      <a:noFill/>
                    </a:ln>
                  </pic:spPr>
                </pic:pic>
              </a:graphicData>
            </a:graphic>
          </wp:inline>
        </w:drawing>
      </w:r>
    </w:p>
    <w:p w14:paraId="7E918C86" w14:textId="77777777" w:rsidR="009A6E87" w:rsidRDefault="009A6E87" w:rsidP="009A6E87"/>
    <w:sectPr w:rsidR="009A6E87" w:rsidSect="006D504F">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1" w:author="Jameal Samhouri" w:date="2018-01-18T15:43:00Z" w:initials="JS">
    <w:p w14:paraId="21556705" w14:textId="4EEBBB57" w:rsidR="0024325D" w:rsidRDefault="0024325D">
      <w:pPr>
        <w:pStyle w:val="CommentText"/>
      </w:pPr>
      <w:r>
        <w:rPr>
          <w:rStyle w:val="CommentReference"/>
        </w:rPr>
        <w:annotationRef/>
      </w:r>
      <w:r>
        <w:t xml:space="preserve">Need to explain hypothesis for this relationship, or drop it from the text: Elliott or </w:t>
      </w:r>
      <w:proofErr w:type="spellStart"/>
      <w:r>
        <w:t>jen</w:t>
      </w:r>
      <w:proofErr w:type="spellEnd"/>
      <w:r>
        <w:t>, help?</w:t>
      </w:r>
    </w:p>
  </w:comment>
  <w:comment w:id="18" w:author="Jameal Samhouri" w:date="2018-01-18T15:35:00Z" w:initials="JS">
    <w:p w14:paraId="54BAFD23" w14:textId="20ED6069" w:rsidR="007634DD" w:rsidRDefault="007634DD">
      <w:pPr>
        <w:pStyle w:val="CommentText"/>
      </w:pPr>
      <w:r>
        <w:rPr>
          <w:rStyle w:val="CommentReference"/>
        </w:rPr>
        <w:annotationRef/>
      </w:r>
      <w:r>
        <w:t>Need to explain hypothesis for this relationship, or drop it from the text:</w:t>
      </w:r>
    </w:p>
    <w:p w14:paraId="43A754A2" w14:textId="0DEEE5AA" w:rsidR="007634DD" w:rsidRDefault="007634DD">
      <w:pPr>
        <w:pStyle w:val="CommentText"/>
      </w:pPr>
      <w:r>
        <w:t>MTL peaks at slightly positive values of PDO summer. Why?</w:t>
      </w:r>
    </w:p>
  </w:comment>
  <w:comment w:id="25" w:author="Jameal Samhouri" w:date="2018-01-18T15:36:00Z" w:initials="JS">
    <w:p w14:paraId="48C0C762" w14:textId="77777777" w:rsidR="007634DD" w:rsidRDefault="007634DD">
      <w:pPr>
        <w:pStyle w:val="CommentText"/>
      </w:pPr>
      <w:r>
        <w:rPr>
          <w:rStyle w:val="CommentReference"/>
        </w:rPr>
        <w:annotationRef/>
      </w:r>
      <w:r>
        <w:t>Need to explain hypothesis for this relationship:</w:t>
      </w:r>
    </w:p>
    <w:p w14:paraId="4D9851B8" w14:textId="4AE8B3EE" w:rsidR="007634DD" w:rsidRDefault="007634DD">
      <w:pPr>
        <w:pStyle w:val="CommentText"/>
      </w:pPr>
      <w:r>
        <w:t>Copepods a</w:t>
      </w:r>
      <w:bookmarkStart w:id="30" w:name="_GoBack"/>
      <w:bookmarkEnd w:id="30"/>
      <w:r>
        <w:t xml:space="preserve">re highest when NOI is ~0, </w:t>
      </w:r>
      <w:proofErr w:type="spellStart"/>
      <w:r>
        <w:t>ie</w:t>
      </w:r>
      <w:proofErr w:type="spellEnd"/>
      <w:r>
        <w:t xml:space="preserve"> neutral ENSO/La Nina conditions. Make sense?</w:t>
      </w:r>
    </w:p>
  </w:comment>
  <w:comment w:id="32" w:author="Jameal Samhouri" w:date="2018-01-18T15:44:00Z" w:initials="JS">
    <w:p w14:paraId="08C9C179" w14:textId="6DA3D7CD" w:rsidR="005430D1" w:rsidRDefault="005430D1">
      <w:pPr>
        <w:pStyle w:val="CommentText"/>
      </w:pPr>
      <w:r>
        <w:rPr>
          <w:rStyle w:val="CommentReference"/>
        </w:rPr>
        <w:annotationRef/>
      </w:r>
      <w:r>
        <w:t>Need to explain hypothesis for this relationship, or drop it from the text</w:t>
      </w:r>
    </w:p>
  </w:comment>
  <w:comment w:id="34" w:author="Jameal Samhouri" w:date="2018-01-18T15:46:00Z" w:initials="JS">
    <w:p w14:paraId="1996409A" w14:textId="77777777" w:rsidR="005430D1" w:rsidRDefault="005430D1">
      <w:pPr>
        <w:pStyle w:val="CommentText"/>
      </w:pPr>
      <w:r>
        <w:rPr>
          <w:rStyle w:val="CommentReference"/>
        </w:rPr>
        <w:annotationRef/>
      </w:r>
      <w:r>
        <w:t>Need to explain hypothesis for this relationship, or drop it from the text:</w:t>
      </w:r>
    </w:p>
    <w:p w14:paraId="0A3D9327" w14:textId="77777777" w:rsidR="005430D1" w:rsidRDefault="005430D1">
      <w:pPr>
        <w:pStyle w:val="CommentText"/>
      </w:pPr>
    </w:p>
    <w:p w14:paraId="479462B4" w14:textId="38654AAB" w:rsidR="005430D1" w:rsidRDefault="005430D1">
      <w:pPr>
        <w:pStyle w:val="CommentText"/>
      </w:pPr>
      <w:r>
        <w:t>Increased fisheries landings associated with reduced species density in the same year. Fewer fish left to sample should cause fewer species to come up with each trawl? Ask NT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1556705" w15:done="0"/>
  <w15:commentEx w15:paraId="43A754A2" w15:done="0"/>
  <w15:commentEx w15:paraId="4D9851B8" w15:done="0"/>
  <w15:commentEx w15:paraId="08C9C179" w15:done="0"/>
  <w15:commentEx w15:paraId="479462B4"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86562"/>
    <w:multiLevelType w:val="hybridMultilevel"/>
    <w:tmpl w:val="67C8ED6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FDC19BE"/>
    <w:multiLevelType w:val="hybridMultilevel"/>
    <w:tmpl w:val="E65E3B42"/>
    <w:lvl w:ilvl="0" w:tplc="B0C85D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73A6797"/>
    <w:multiLevelType w:val="hybridMultilevel"/>
    <w:tmpl w:val="85FECB0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0A86472"/>
    <w:multiLevelType w:val="hybridMultilevel"/>
    <w:tmpl w:val="2BCC904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2466FED"/>
    <w:multiLevelType w:val="hybridMultilevel"/>
    <w:tmpl w:val="4E6842D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1"/>
  </w:num>
  <w:num w:numId="4">
    <w:abstractNumId w:val="4"/>
  </w:num>
  <w:num w:numId="5">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elly Andrews">
    <w15:presenceInfo w15:providerId="None" w15:userId="Kelly Andrews"/>
  </w15:person>
  <w15:person w15:author="Jameal Samhouri">
    <w15:presenceInfo w15:providerId="None" w15:userId="Jameal Samhour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trackRevisions/>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4397"/>
    <w:rsid w:val="0000441E"/>
    <w:rsid w:val="00012A8A"/>
    <w:rsid w:val="00030601"/>
    <w:rsid w:val="00074643"/>
    <w:rsid w:val="00097635"/>
    <w:rsid w:val="000B31FE"/>
    <w:rsid w:val="000B6992"/>
    <w:rsid w:val="000D012C"/>
    <w:rsid w:val="00105145"/>
    <w:rsid w:val="00130F35"/>
    <w:rsid w:val="00172390"/>
    <w:rsid w:val="00192CCE"/>
    <w:rsid w:val="001A78D4"/>
    <w:rsid w:val="001C0EF7"/>
    <w:rsid w:val="001E45A8"/>
    <w:rsid w:val="00212306"/>
    <w:rsid w:val="00234358"/>
    <w:rsid w:val="0024325D"/>
    <w:rsid w:val="00244B55"/>
    <w:rsid w:val="00244EA3"/>
    <w:rsid w:val="00247134"/>
    <w:rsid w:val="0025446F"/>
    <w:rsid w:val="00277BC5"/>
    <w:rsid w:val="0028001F"/>
    <w:rsid w:val="002921DC"/>
    <w:rsid w:val="00294962"/>
    <w:rsid w:val="002E4119"/>
    <w:rsid w:val="002F4339"/>
    <w:rsid w:val="0035170B"/>
    <w:rsid w:val="00382D95"/>
    <w:rsid w:val="00386F1C"/>
    <w:rsid w:val="00402272"/>
    <w:rsid w:val="004056F9"/>
    <w:rsid w:val="00481450"/>
    <w:rsid w:val="0048339A"/>
    <w:rsid w:val="004D1E44"/>
    <w:rsid w:val="004D3E66"/>
    <w:rsid w:val="004E2AC0"/>
    <w:rsid w:val="00503639"/>
    <w:rsid w:val="00513EE7"/>
    <w:rsid w:val="005229AF"/>
    <w:rsid w:val="00532198"/>
    <w:rsid w:val="005430D1"/>
    <w:rsid w:val="00544E56"/>
    <w:rsid w:val="005614D3"/>
    <w:rsid w:val="00567910"/>
    <w:rsid w:val="00593E62"/>
    <w:rsid w:val="005B3EE3"/>
    <w:rsid w:val="006125F9"/>
    <w:rsid w:val="00646785"/>
    <w:rsid w:val="006B76C0"/>
    <w:rsid w:val="006C16E9"/>
    <w:rsid w:val="006D504F"/>
    <w:rsid w:val="006E6D4C"/>
    <w:rsid w:val="0070346F"/>
    <w:rsid w:val="007160A6"/>
    <w:rsid w:val="007308AB"/>
    <w:rsid w:val="00752E18"/>
    <w:rsid w:val="007551DF"/>
    <w:rsid w:val="007634DD"/>
    <w:rsid w:val="0078481E"/>
    <w:rsid w:val="00791C6F"/>
    <w:rsid w:val="00792EAA"/>
    <w:rsid w:val="007A61A4"/>
    <w:rsid w:val="008C0E6E"/>
    <w:rsid w:val="008D0A1A"/>
    <w:rsid w:val="008E39CA"/>
    <w:rsid w:val="008E7515"/>
    <w:rsid w:val="008F0127"/>
    <w:rsid w:val="008F4C6E"/>
    <w:rsid w:val="008F57C3"/>
    <w:rsid w:val="009260B0"/>
    <w:rsid w:val="00966EEA"/>
    <w:rsid w:val="00973CC0"/>
    <w:rsid w:val="009A6E87"/>
    <w:rsid w:val="009C5FC7"/>
    <w:rsid w:val="009E3103"/>
    <w:rsid w:val="00A13F38"/>
    <w:rsid w:val="00A5264B"/>
    <w:rsid w:val="00A55F1E"/>
    <w:rsid w:val="00A61DC8"/>
    <w:rsid w:val="00A75091"/>
    <w:rsid w:val="00A96605"/>
    <w:rsid w:val="00AA1E27"/>
    <w:rsid w:val="00AA5F4C"/>
    <w:rsid w:val="00AB3618"/>
    <w:rsid w:val="00AD60A8"/>
    <w:rsid w:val="00AE5328"/>
    <w:rsid w:val="00B14F15"/>
    <w:rsid w:val="00B356D2"/>
    <w:rsid w:val="00B62F79"/>
    <w:rsid w:val="00BA0BB0"/>
    <w:rsid w:val="00BD7CFA"/>
    <w:rsid w:val="00BE238C"/>
    <w:rsid w:val="00BE7782"/>
    <w:rsid w:val="00C43BC5"/>
    <w:rsid w:val="00C76C7F"/>
    <w:rsid w:val="00C83BD5"/>
    <w:rsid w:val="00C97D73"/>
    <w:rsid w:val="00CB450D"/>
    <w:rsid w:val="00CD732D"/>
    <w:rsid w:val="00D40F62"/>
    <w:rsid w:val="00D47D36"/>
    <w:rsid w:val="00D92496"/>
    <w:rsid w:val="00DD561E"/>
    <w:rsid w:val="00DD58B1"/>
    <w:rsid w:val="00DF245A"/>
    <w:rsid w:val="00E14437"/>
    <w:rsid w:val="00E155FB"/>
    <w:rsid w:val="00E2090F"/>
    <w:rsid w:val="00E347D4"/>
    <w:rsid w:val="00E5332B"/>
    <w:rsid w:val="00E707CD"/>
    <w:rsid w:val="00EB04CC"/>
    <w:rsid w:val="00EC1084"/>
    <w:rsid w:val="00EF5268"/>
    <w:rsid w:val="00F0639F"/>
    <w:rsid w:val="00F131CE"/>
    <w:rsid w:val="00F84397"/>
    <w:rsid w:val="00FB5A88"/>
    <w:rsid w:val="00FC2686"/>
    <w:rsid w:val="00FC4060"/>
    <w:rsid w:val="00FD1F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8C15A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84397"/>
    <w:pPr>
      <w:ind w:left="720"/>
      <w:contextualSpacing/>
    </w:pPr>
  </w:style>
  <w:style w:type="character" w:styleId="Hyperlink">
    <w:name w:val="Hyperlink"/>
    <w:basedOn w:val="DefaultParagraphFont"/>
    <w:uiPriority w:val="99"/>
    <w:unhideWhenUsed/>
    <w:rsid w:val="00D47D36"/>
    <w:rPr>
      <w:color w:val="0563C1" w:themeColor="hyperlink"/>
      <w:u w:val="single"/>
    </w:rPr>
  </w:style>
  <w:style w:type="character" w:styleId="CommentReference">
    <w:name w:val="annotation reference"/>
    <w:basedOn w:val="DefaultParagraphFont"/>
    <w:uiPriority w:val="99"/>
    <w:semiHidden/>
    <w:unhideWhenUsed/>
    <w:rsid w:val="007634DD"/>
    <w:rPr>
      <w:sz w:val="18"/>
      <w:szCs w:val="18"/>
    </w:rPr>
  </w:style>
  <w:style w:type="paragraph" w:styleId="CommentText">
    <w:name w:val="annotation text"/>
    <w:basedOn w:val="Normal"/>
    <w:link w:val="CommentTextChar"/>
    <w:uiPriority w:val="99"/>
    <w:semiHidden/>
    <w:unhideWhenUsed/>
    <w:rsid w:val="007634DD"/>
  </w:style>
  <w:style w:type="character" w:customStyle="1" w:styleId="CommentTextChar">
    <w:name w:val="Comment Text Char"/>
    <w:basedOn w:val="DefaultParagraphFont"/>
    <w:link w:val="CommentText"/>
    <w:uiPriority w:val="99"/>
    <w:semiHidden/>
    <w:rsid w:val="007634DD"/>
  </w:style>
  <w:style w:type="paragraph" w:styleId="CommentSubject">
    <w:name w:val="annotation subject"/>
    <w:basedOn w:val="CommentText"/>
    <w:next w:val="CommentText"/>
    <w:link w:val="CommentSubjectChar"/>
    <w:uiPriority w:val="99"/>
    <w:semiHidden/>
    <w:unhideWhenUsed/>
    <w:rsid w:val="007634DD"/>
    <w:rPr>
      <w:b/>
      <w:bCs/>
      <w:sz w:val="20"/>
      <w:szCs w:val="20"/>
    </w:rPr>
  </w:style>
  <w:style w:type="character" w:customStyle="1" w:styleId="CommentSubjectChar">
    <w:name w:val="Comment Subject Char"/>
    <w:basedOn w:val="CommentTextChar"/>
    <w:link w:val="CommentSubject"/>
    <w:uiPriority w:val="99"/>
    <w:semiHidden/>
    <w:rsid w:val="007634DD"/>
    <w:rPr>
      <w:b/>
      <w:bCs/>
      <w:sz w:val="20"/>
      <w:szCs w:val="20"/>
    </w:rPr>
  </w:style>
  <w:style w:type="paragraph" w:styleId="BalloonText">
    <w:name w:val="Balloon Text"/>
    <w:basedOn w:val="Normal"/>
    <w:link w:val="BalloonTextChar"/>
    <w:uiPriority w:val="99"/>
    <w:semiHidden/>
    <w:unhideWhenUsed/>
    <w:rsid w:val="007634D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634DD"/>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1598777">
      <w:bodyDiv w:val="1"/>
      <w:marLeft w:val="0"/>
      <w:marRight w:val="0"/>
      <w:marTop w:val="0"/>
      <w:marBottom w:val="0"/>
      <w:divBdr>
        <w:top w:val="none" w:sz="0" w:space="0" w:color="auto"/>
        <w:left w:val="none" w:sz="0" w:space="0" w:color="auto"/>
        <w:bottom w:val="none" w:sz="0" w:space="0" w:color="auto"/>
        <w:right w:val="none" w:sz="0" w:space="0" w:color="auto"/>
      </w:divBdr>
    </w:div>
    <w:div w:id="1629703790">
      <w:bodyDiv w:val="1"/>
      <w:marLeft w:val="0"/>
      <w:marRight w:val="0"/>
      <w:marTop w:val="0"/>
      <w:marBottom w:val="0"/>
      <w:divBdr>
        <w:top w:val="none" w:sz="0" w:space="0" w:color="auto"/>
        <w:left w:val="none" w:sz="0" w:space="0" w:color="auto"/>
        <w:bottom w:val="none" w:sz="0" w:space="0" w:color="auto"/>
        <w:right w:val="none" w:sz="0" w:space="0" w:color="auto"/>
      </w:divBdr>
    </w:div>
    <w:div w:id="1863201548">
      <w:bodyDiv w:val="1"/>
      <w:marLeft w:val="0"/>
      <w:marRight w:val="0"/>
      <w:marTop w:val="0"/>
      <w:marBottom w:val="0"/>
      <w:divBdr>
        <w:top w:val="none" w:sz="0" w:space="0" w:color="auto"/>
        <w:left w:val="none" w:sz="0" w:space="0" w:color="auto"/>
        <w:bottom w:val="none" w:sz="0" w:space="0" w:color="auto"/>
        <w:right w:val="none" w:sz="0" w:space="0" w:color="auto"/>
      </w:divBdr>
    </w:div>
    <w:div w:id="1930191069">
      <w:bodyDiv w:val="1"/>
      <w:marLeft w:val="0"/>
      <w:marRight w:val="0"/>
      <w:marTop w:val="0"/>
      <w:marBottom w:val="0"/>
      <w:divBdr>
        <w:top w:val="none" w:sz="0" w:space="0" w:color="auto"/>
        <w:left w:val="none" w:sz="0" w:space="0" w:color="auto"/>
        <w:bottom w:val="none" w:sz="0" w:space="0" w:color="auto"/>
        <w:right w:val="none" w:sz="0" w:space="0" w:color="auto"/>
      </w:divBdr>
    </w:div>
    <w:div w:id="204061679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comments" Target="comment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3.png"/><Relationship Id="rId6" Type="http://schemas.microsoft.com/office/2011/relationships/commentsExtended" Target="commentsExtended.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emf"/><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hyperlink" Target="https://drive.google.com/open?id=1_8_ITHJzF-CzZZtZfYh2y8xNETfIik1V" TargetMode="External"/><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emf"/><Relationship Id="rId40" Type="http://schemas.openxmlformats.org/officeDocument/2006/relationships/fontTable" Target="fontTable.xml"/><Relationship Id="rId41" Type="http://schemas.microsoft.com/office/2011/relationships/people" Target="people.xml"/><Relationship Id="rId4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12</Pages>
  <Words>1827</Words>
  <Characters>10415</Characters>
  <Application>Microsoft Macintosh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12218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Kelly Andrews</dc:creator>
  <cp:keywords/>
  <dc:description/>
  <cp:lastModifiedBy>Kelly Andrews</cp:lastModifiedBy>
  <cp:revision>2</cp:revision>
  <dcterms:created xsi:type="dcterms:W3CDTF">2018-01-19T18:58:00Z</dcterms:created>
  <dcterms:modified xsi:type="dcterms:W3CDTF">2018-01-19T18:58:00Z</dcterms:modified>
</cp:coreProperties>
</file>